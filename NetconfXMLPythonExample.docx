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35A72F" w14:textId="77777777" w:rsidR="002213D5" w:rsidRDefault="002213D5" w:rsidP="004F33A3"/>
    <w:p w14:paraId="5E5B77C9" w14:textId="77777777" w:rsidR="004F33A3" w:rsidRDefault="004F33A3" w:rsidP="004F33A3"/>
    <w:p w14:paraId="760F3F52" w14:textId="77777777" w:rsidR="004F33A3" w:rsidRDefault="004F33A3" w:rsidP="004F33A3"/>
    <w:p w14:paraId="41FD1CCF" w14:textId="77777777" w:rsidR="004F33A3" w:rsidRDefault="004F33A3" w:rsidP="004F33A3">
      <w:pPr>
        <w:ind w:firstLine="720"/>
      </w:pPr>
    </w:p>
    <w:p w14:paraId="2646F9F5" w14:textId="6BE67C71" w:rsidR="004F33A3" w:rsidRPr="00001DFF" w:rsidRDefault="004F33A3" w:rsidP="004F33A3">
      <w:pPr>
        <w:pStyle w:val="LabTitle"/>
      </w:pPr>
      <w:r>
        <w:t>Lab</w:t>
      </w:r>
      <w:r w:rsidR="00445EEC">
        <w:t xml:space="preserve"> </w:t>
      </w:r>
      <w:ins w:id="0" w:author="Chris Olsen" w:date="2018-09-27T17:38:00Z">
        <w:r w:rsidR="002B717E">
          <w:t>xx</w:t>
        </w:r>
      </w:ins>
      <w:del w:id="1" w:author="Chris Olsen" w:date="2018-09-27T17:38:00Z">
        <w:r w:rsidR="00445EEC" w:rsidRPr="00445EEC" w:rsidDel="002B717E">
          <w:delText>14</w:delText>
        </w:r>
      </w:del>
      <w:r w:rsidR="00445EEC">
        <w:t>:</w:t>
      </w:r>
      <w:r w:rsidR="00445EEC" w:rsidRPr="00445EEC">
        <w:t xml:space="preserve"> Cisco IOS XE NETCONF API</w:t>
      </w:r>
    </w:p>
    <w:p w14:paraId="0BEFEDCB" w14:textId="77777777" w:rsidR="004F33A3" w:rsidRPr="00556FEB" w:rsidRDefault="004F33A3" w:rsidP="004F33A3">
      <w:r w:rsidRPr="00556FEB">
        <w:t xml:space="preserve"> </w:t>
      </w:r>
    </w:p>
    <w:p w14:paraId="0E824AA8" w14:textId="30DEDF35" w:rsidR="004F33A3" w:rsidDel="00993255" w:rsidRDefault="004F33A3" w:rsidP="004F33A3">
      <w:pPr>
        <w:rPr>
          <w:del w:id="2" w:author="Chris Olsen" w:date="2018-09-27T15:09:00Z"/>
        </w:rPr>
      </w:pPr>
      <w:del w:id="3" w:author="Chris Olsen" w:date="2018-09-27T15:09:00Z">
        <w:r w:rsidRPr="000E6C37" w:rsidDel="00993255">
          <w:delText>The following topology and table illustrates the complete list of management and network devices available to your student pod.  All of the assigned student pods are identical in this build, but they are completely isolated from other student pods.  You will never need to coordinate with other pods for any lab steps.  While not all of the network devices shown in this table will be used in this lab, the Python skills you will practice apply to all of network programmability.</w:delText>
        </w:r>
      </w:del>
    </w:p>
    <w:p w14:paraId="3776D491" w14:textId="322A2BFD" w:rsidR="004F33A3" w:rsidRPr="00E642D1" w:rsidDel="00993255" w:rsidRDefault="004F33A3" w:rsidP="004F33A3">
      <w:pPr>
        <w:rPr>
          <w:del w:id="4" w:author="Chris Olsen" w:date="2018-09-27T15:09:00Z"/>
          <w:b/>
          <w:sz w:val="28"/>
        </w:rPr>
      </w:pPr>
      <w:del w:id="5" w:author="Chris Olsen" w:date="2018-09-27T15:09:00Z">
        <w:r w:rsidDel="00993255">
          <w:rPr>
            <w:b/>
            <w:sz w:val="28"/>
          </w:rPr>
          <w:delText xml:space="preserve">Topology:  </w:delText>
        </w:r>
        <w:r w:rsidRPr="00C02FE4" w:rsidDel="00993255">
          <w:rPr>
            <w:b/>
            <w:sz w:val="28"/>
          </w:rPr>
          <w:delText>Python Programming for Cisco Networking Engineers</w:delText>
        </w:r>
        <w:r w:rsidDel="00993255">
          <w:rPr>
            <w:b/>
            <w:sz w:val="28"/>
          </w:rPr>
          <w:delText xml:space="preserve"> </w:delText>
        </w:r>
        <w:r w:rsidRPr="00E642D1" w:rsidDel="00993255">
          <w:rPr>
            <w:b/>
            <w:sz w:val="28"/>
          </w:rPr>
          <w:delText>Lab Environment</w:delText>
        </w:r>
      </w:del>
    </w:p>
    <w:p w14:paraId="64C587BB" w14:textId="16E647DA" w:rsidR="004F33A3" w:rsidDel="00993255" w:rsidRDefault="004F33A3" w:rsidP="004F33A3">
      <w:pPr>
        <w:rPr>
          <w:del w:id="6" w:author="Chris Olsen" w:date="2018-09-27T15:09:00Z"/>
        </w:rPr>
      </w:pPr>
    </w:p>
    <w:p w14:paraId="08F4EE99" w14:textId="4C35359F" w:rsidR="004F33A3" w:rsidDel="00993255" w:rsidRDefault="004F33A3" w:rsidP="004F33A3">
      <w:pPr>
        <w:rPr>
          <w:del w:id="7" w:author="Chris Olsen" w:date="2018-09-27T15:09:00Z"/>
        </w:rPr>
      </w:pPr>
      <w:del w:id="8" w:author="Chris Olsen" w:date="2018-09-27T15:09:00Z">
        <w:r w:rsidDel="00993255">
          <w:rPr>
            <w:noProof/>
          </w:rPr>
          <w:drawing>
            <wp:inline distT="0" distB="0" distL="0" distR="0" wp14:anchorId="5A951E6E" wp14:editId="25BD3DE6">
              <wp:extent cx="5943600" cy="4059555"/>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943600" cy="4059555"/>
                      </a:xfrm>
                      <a:prstGeom prst="rect">
                        <a:avLst/>
                      </a:prstGeom>
                    </pic:spPr>
                  </pic:pic>
                </a:graphicData>
              </a:graphic>
            </wp:inline>
          </w:drawing>
        </w:r>
      </w:del>
    </w:p>
    <w:p w14:paraId="37721902" w14:textId="3056E7A2" w:rsidR="004F33A3" w:rsidDel="00993255" w:rsidRDefault="004F33A3" w:rsidP="004F33A3">
      <w:pPr>
        <w:rPr>
          <w:del w:id="9" w:author="Chris Olsen" w:date="2018-09-27T15:09:00Z"/>
        </w:rPr>
      </w:pPr>
    </w:p>
    <w:p w14:paraId="2F3628C3" w14:textId="6E988325" w:rsidR="004F33A3" w:rsidRPr="00E642D1" w:rsidDel="00993255" w:rsidRDefault="004F33A3" w:rsidP="004F33A3">
      <w:pPr>
        <w:rPr>
          <w:del w:id="10" w:author="Chris Olsen" w:date="2018-09-27T15:09:00Z"/>
          <w:b/>
          <w:sz w:val="28"/>
        </w:rPr>
      </w:pPr>
      <w:del w:id="11" w:author="Chris Olsen" w:date="2018-09-27T15:09:00Z">
        <w:r w:rsidDel="00993255">
          <w:rPr>
            <w:b/>
            <w:sz w:val="28"/>
          </w:rPr>
          <w:delText xml:space="preserve">Table:  </w:delText>
        </w:r>
        <w:r w:rsidRPr="00C02FE4" w:rsidDel="00993255">
          <w:rPr>
            <w:b/>
            <w:sz w:val="28"/>
          </w:rPr>
          <w:delText>Python Programming for Cisco Networking Engineers</w:delText>
        </w:r>
        <w:r w:rsidDel="00993255">
          <w:rPr>
            <w:b/>
            <w:sz w:val="28"/>
          </w:rPr>
          <w:delText xml:space="preserve"> </w:delText>
        </w:r>
        <w:r w:rsidRPr="00E642D1" w:rsidDel="00993255">
          <w:rPr>
            <w:b/>
            <w:sz w:val="28"/>
          </w:rPr>
          <w:delText>Lab Environment</w:delText>
        </w:r>
      </w:del>
    </w:p>
    <w:tbl>
      <w:tblPr>
        <w:tblStyle w:val="TableGrid"/>
        <w:tblW w:w="11190" w:type="dxa"/>
        <w:tblInd w:w="-455" w:type="dxa"/>
        <w:tblLayout w:type="fixed"/>
        <w:tblLook w:val="04A0" w:firstRow="1" w:lastRow="0" w:firstColumn="1" w:lastColumn="0" w:noHBand="0" w:noVBand="1"/>
      </w:tblPr>
      <w:tblGrid>
        <w:gridCol w:w="1846"/>
        <w:gridCol w:w="2248"/>
        <w:gridCol w:w="2550"/>
        <w:gridCol w:w="2086"/>
        <w:gridCol w:w="1262"/>
        <w:gridCol w:w="1198"/>
      </w:tblGrid>
      <w:tr w:rsidR="004F33A3" w:rsidDel="00993255" w14:paraId="5EE6439A" w14:textId="6B00AB3E" w:rsidTr="00056DD3">
        <w:trPr>
          <w:trHeight w:val="561"/>
          <w:del w:id="12"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4BC67BCF" w14:textId="5A4DC477" w:rsidR="004F33A3" w:rsidDel="00993255" w:rsidRDefault="004F33A3" w:rsidP="00056DD3">
            <w:pPr>
              <w:tabs>
                <w:tab w:val="left" w:pos="2220"/>
              </w:tabs>
              <w:rPr>
                <w:del w:id="13" w:author="Chris Olsen" w:date="2018-09-27T15:09:00Z"/>
              </w:rPr>
            </w:pPr>
            <w:del w:id="14" w:author="Chris Olsen" w:date="2018-09-27T15:09:00Z">
              <w:r w:rsidDel="00993255">
                <w:delText>Lab Device</w:delText>
              </w:r>
            </w:del>
          </w:p>
        </w:tc>
        <w:tc>
          <w:tcPr>
            <w:tcW w:w="2248" w:type="dxa"/>
            <w:tcBorders>
              <w:top w:val="single" w:sz="4" w:space="0" w:color="auto"/>
              <w:left w:val="single" w:sz="4" w:space="0" w:color="auto"/>
              <w:bottom w:val="single" w:sz="4" w:space="0" w:color="auto"/>
              <w:right w:val="single" w:sz="4" w:space="0" w:color="auto"/>
            </w:tcBorders>
            <w:hideMark/>
          </w:tcPr>
          <w:p w14:paraId="18888C2B" w14:textId="14308A54" w:rsidR="004F33A3" w:rsidDel="00993255" w:rsidRDefault="004F33A3" w:rsidP="00056DD3">
            <w:pPr>
              <w:tabs>
                <w:tab w:val="left" w:pos="2220"/>
              </w:tabs>
              <w:rPr>
                <w:del w:id="15" w:author="Chris Olsen" w:date="2018-09-27T15:09:00Z"/>
              </w:rPr>
            </w:pPr>
            <w:del w:id="16" w:author="Chris Olsen" w:date="2018-09-27T15:09:00Z">
              <w:r w:rsidDel="00993255">
                <w:delText>Operating System</w:delText>
              </w:r>
            </w:del>
          </w:p>
        </w:tc>
        <w:tc>
          <w:tcPr>
            <w:tcW w:w="2550" w:type="dxa"/>
            <w:tcBorders>
              <w:top w:val="single" w:sz="4" w:space="0" w:color="auto"/>
              <w:left w:val="single" w:sz="4" w:space="0" w:color="auto"/>
              <w:bottom w:val="single" w:sz="4" w:space="0" w:color="auto"/>
              <w:right w:val="single" w:sz="4" w:space="0" w:color="auto"/>
            </w:tcBorders>
            <w:hideMark/>
          </w:tcPr>
          <w:p w14:paraId="49760A8A" w14:textId="5C6A2799" w:rsidR="004F33A3" w:rsidDel="00993255" w:rsidRDefault="004F33A3" w:rsidP="00056DD3">
            <w:pPr>
              <w:tabs>
                <w:tab w:val="left" w:pos="2220"/>
              </w:tabs>
              <w:rPr>
                <w:del w:id="17" w:author="Chris Olsen" w:date="2018-09-27T15:09:00Z"/>
              </w:rPr>
            </w:pPr>
            <w:del w:id="18" w:author="Chris Olsen" w:date="2018-09-27T15:09:00Z">
              <w:r w:rsidDel="00993255">
                <w:delText>IP Address</w:delText>
              </w:r>
            </w:del>
          </w:p>
        </w:tc>
        <w:tc>
          <w:tcPr>
            <w:tcW w:w="2086" w:type="dxa"/>
            <w:tcBorders>
              <w:top w:val="single" w:sz="4" w:space="0" w:color="auto"/>
              <w:left w:val="single" w:sz="4" w:space="0" w:color="auto"/>
              <w:bottom w:val="single" w:sz="4" w:space="0" w:color="auto"/>
              <w:right w:val="single" w:sz="4" w:space="0" w:color="auto"/>
            </w:tcBorders>
            <w:hideMark/>
          </w:tcPr>
          <w:p w14:paraId="507F1D75" w14:textId="14D41254" w:rsidR="004F33A3" w:rsidDel="00993255" w:rsidRDefault="004F33A3" w:rsidP="00056DD3">
            <w:pPr>
              <w:tabs>
                <w:tab w:val="left" w:pos="2220"/>
              </w:tabs>
              <w:rPr>
                <w:del w:id="19" w:author="Chris Olsen" w:date="2018-09-27T15:09:00Z"/>
              </w:rPr>
            </w:pPr>
            <w:del w:id="20" w:author="Chris Olsen" w:date="2018-09-27T15:09:00Z">
              <w:r w:rsidDel="00993255">
                <w:delText>Second</w:delText>
              </w:r>
              <w:r w:rsidR="008B3A49" w:rsidDel="00993255">
                <w:delText>ary</w:delText>
              </w:r>
              <w:r w:rsidDel="00993255">
                <w:rPr>
                  <w:rStyle w:val="CommentReference"/>
                </w:rPr>
                <w:delText xml:space="preserve"> </w:delText>
              </w:r>
              <w:r w:rsidDel="00993255">
                <w:delText>IP Address</w:delText>
              </w:r>
            </w:del>
          </w:p>
        </w:tc>
        <w:tc>
          <w:tcPr>
            <w:tcW w:w="1262" w:type="dxa"/>
            <w:tcBorders>
              <w:top w:val="single" w:sz="4" w:space="0" w:color="auto"/>
              <w:left w:val="single" w:sz="4" w:space="0" w:color="auto"/>
              <w:bottom w:val="single" w:sz="4" w:space="0" w:color="auto"/>
              <w:right w:val="single" w:sz="4" w:space="0" w:color="auto"/>
            </w:tcBorders>
            <w:hideMark/>
          </w:tcPr>
          <w:p w14:paraId="3799FCBA" w14:textId="0D71EF8B" w:rsidR="004F33A3" w:rsidDel="00993255" w:rsidRDefault="004F33A3" w:rsidP="00056DD3">
            <w:pPr>
              <w:tabs>
                <w:tab w:val="left" w:pos="2220"/>
              </w:tabs>
              <w:rPr>
                <w:del w:id="21" w:author="Chris Olsen" w:date="2018-09-27T15:09:00Z"/>
              </w:rPr>
            </w:pPr>
            <w:del w:id="22" w:author="Chris Olsen" w:date="2018-09-27T15:09:00Z">
              <w:r w:rsidDel="00993255">
                <w:delText>Username</w:delText>
              </w:r>
            </w:del>
          </w:p>
        </w:tc>
        <w:tc>
          <w:tcPr>
            <w:tcW w:w="1198" w:type="dxa"/>
            <w:tcBorders>
              <w:top w:val="single" w:sz="4" w:space="0" w:color="auto"/>
              <w:left w:val="single" w:sz="4" w:space="0" w:color="auto"/>
              <w:bottom w:val="single" w:sz="4" w:space="0" w:color="auto"/>
              <w:right w:val="single" w:sz="4" w:space="0" w:color="auto"/>
            </w:tcBorders>
            <w:hideMark/>
          </w:tcPr>
          <w:p w14:paraId="298142A4" w14:textId="7000D538" w:rsidR="004F33A3" w:rsidDel="00993255" w:rsidRDefault="004F33A3" w:rsidP="00056DD3">
            <w:pPr>
              <w:tabs>
                <w:tab w:val="left" w:pos="2220"/>
              </w:tabs>
              <w:rPr>
                <w:del w:id="23" w:author="Chris Olsen" w:date="2018-09-27T15:09:00Z"/>
              </w:rPr>
            </w:pPr>
            <w:del w:id="24" w:author="Chris Olsen" w:date="2018-09-27T15:09:00Z">
              <w:r w:rsidDel="00993255">
                <w:delText>User &amp; Enable Password</w:delText>
              </w:r>
            </w:del>
          </w:p>
        </w:tc>
      </w:tr>
      <w:tr w:rsidR="004F33A3" w:rsidDel="00993255" w14:paraId="6FF2035A" w14:textId="4F2FDF4E" w:rsidTr="00056DD3">
        <w:trPr>
          <w:trHeight w:val="288"/>
          <w:del w:id="25"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42BC435C" w14:textId="5830D43F" w:rsidR="004F33A3" w:rsidDel="00993255" w:rsidRDefault="004F33A3" w:rsidP="00056DD3">
            <w:pPr>
              <w:tabs>
                <w:tab w:val="left" w:pos="2220"/>
              </w:tabs>
              <w:rPr>
                <w:del w:id="26" w:author="Chris Olsen" w:date="2018-09-27T15:09:00Z"/>
              </w:rPr>
            </w:pPr>
            <w:del w:id="27" w:author="Chris Olsen" w:date="2018-09-27T15:09:00Z">
              <w:r w:rsidDel="00993255">
                <w:delText>Win7</w:delText>
              </w:r>
            </w:del>
          </w:p>
        </w:tc>
        <w:tc>
          <w:tcPr>
            <w:tcW w:w="2248" w:type="dxa"/>
            <w:tcBorders>
              <w:top w:val="single" w:sz="4" w:space="0" w:color="auto"/>
              <w:left w:val="single" w:sz="4" w:space="0" w:color="auto"/>
              <w:bottom w:val="single" w:sz="4" w:space="0" w:color="auto"/>
              <w:right w:val="single" w:sz="4" w:space="0" w:color="auto"/>
            </w:tcBorders>
            <w:hideMark/>
          </w:tcPr>
          <w:p w14:paraId="4B710726" w14:textId="3AB0095E" w:rsidR="004F33A3" w:rsidDel="00993255" w:rsidRDefault="004F33A3" w:rsidP="00056DD3">
            <w:pPr>
              <w:tabs>
                <w:tab w:val="left" w:pos="2220"/>
              </w:tabs>
              <w:rPr>
                <w:del w:id="28" w:author="Chris Olsen" w:date="2018-09-27T15:09:00Z"/>
              </w:rPr>
            </w:pPr>
            <w:del w:id="29" w:author="Chris Olsen" w:date="2018-09-27T15:09:00Z">
              <w:r w:rsidDel="00993255">
                <w:delText>Windows 7</w:delText>
              </w:r>
            </w:del>
          </w:p>
          <w:p w14:paraId="4A2C17C4" w14:textId="36517413" w:rsidR="004F33A3" w:rsidDel="00993255" w:rsidRDefault="004F33A3" w:rsidP="00056DD3">
            <w:pPr>
              <w:tabs>
                <w:tab w:val="left" w:pos="2220"/>
              </w:tabs>
              <w:rPr>
                <w:del w:id="30" w:author="Chris Olsen" w:date="2018-09-27T15:09:00Z"/>
              </w:rPr>
            </w:pPr>
            <w:del w:id="31" w:author="Chris Olsen" w:date="2018-09-27T15:09:00Z">
              <w:r w:rsidDel="00993255">
                <w:delText>Student Desktop</w:delText>
              </w:r>
            </w:del>
          </w:p>
        </w:tc>
        <w:tc>
          <w:tcPr>
            <w:tcW w:w="2550" w:type="dxa"/>
            <w:tcBorders>
              <w:top w:val="single" w:sz="4" w:space="0" w:color="auto"/>
              <w:left w:val="single" w:sz="4" w:space="0" w:color="auto"/>
              <w:bottom w:val="single" w:sz="4" w:space="0" w:color="auto"/>
              <w:right w:val="single" w:sz="4" w:space="0" w:color="auto"/>
            </w:tcBorders>
            <w:hideMark/>
          </w:tcPr>
          <w:p w14:paraId="1898A7AD" w14:textId="1596CE97" w:rsidR="004F33A3" w:rsidDel="00993255" w:rsidRDefault="004F33A3" w:rsidP="00056DD3">
            <w:pPr>
              <w:tabs>
                <w:tab w:val="left" w:pos="2220"/>
              </w:tabs>
              <w:rPr>
                <w:del w:id="32" w:author="Chris Olsen" w:date="2018-09-27T15:09:00Z"/>
              </w:rPr>
            </w:pPr>
            <w:del w:id="33" w:author="Chris Olsen" w:date="2018-09-27T15:09:00Z">
              <w:r w:rsidDel="00993255">
                <w:delText>192.168.10.40</w:delText>
              </w:r>
            </w:del>
          </w:p>
        </w:tc>
        <w:tc>
          <w:tcPr>
            <w:tcW w:w="2086" w:type="dxa"/>
            <w:tcBorders>
              <w:top w:val="single" w:sz="4" w:space="0" w:color="auto"/>
              <w:left w:val="single" w:sz="4" w:space="0" w:color="auto"/>
              <w:bottom w:val="single" w:sz="4" w:space="0" w:color="auto"/>
              <w:right w:val="single" w:sz="4" w:space="0" w:color="auto"/>
            </w:tcBorders>
            <w:hideMark/>
          </w:tcPr>
          <w:p w14:paraId="336559C9" w14:textId="3390F1C6" w:rsidR="004F33A3" w:rsidDel="00993255" w:rsidRDefault="004F33A3" w:rsidP="00056DD3">
            <w:pPr>
              <w:tabs>
                <w:tab w:val="left" w:pos="2220"/>
              </w:tabs>
              <w:rPr>
                <w:del w:id="34" w:author="Chris Olsen" w:date="2018-09-27T15:09:00Z"/>
              </w:rPr>
            </w:pPr>
            <w:del w:id="35" w:author="Chris Olsen" w:date="2018-09-27T15:09:00Z">
              <w:r w:rsidDel="00993255">
                <w:delText>N/A</w:delText>
              </w:r>
            </w:del>
          </w:p>
        </w:tc>
        <w:tc>
          <w:tcPr>
            <w:tcW w:w="1262" w:type="dxa"/>
            <w:tcBorders>
              <w:top w:val="single" w:sz="4" w:space="0" w:color="auto"/>
              <w:left w:val="single" w:sz="4" w:space="0" w:color="auto"/>
              <w:bottom w:val="single" w:sz="4" w:space="0" w:color="auto"/>
              <w:right w:val="single" w:sz="4" w:space="0" w:color="auto"/>
            </w:tcBorders>
          </w:tcPr>
          <w:p w14:paraId="523247DD" w14:textId="13C20786" w:rsidR="004F33A3" w:rsidDel="00993255" w:rsidRDefault="004F33A3" w:rsidP="00056DD3">
            <w:pPr>
              <w:tabs>
                <w:tab w:val="left" w:pos="2220"/>
              </w:tabs>
              <w:rPr>
                <w:del w:id="36" w:author="Chris Olsen" w:date="2018-09-27T15:09:00Z"/>
              </w:rPr>
            </w:pPr>
            <w:del w:id="37" w:author="Chris Olsen" w:date="2018-09-27T15:09:00Z">
              <w:r w:rsidDel="00993255">
                <w:delText>Auto-Logon</w:delText>
              </w:r>
            </w:del>
          </w:p>
        </w:tc>
        <w:tc>
          <w:tcPr>
            <w:tcW w:w="1198" w:type="dxa"/>
            <w:tcBorders>
              <w:top w:val="single" w:sz="4" w:space="0" w:color="auto"/>
              <w:left w:val="single" w:sz="4" w:space="0" w:color="auto"/>
              <w:bottom w:val="single" w:sz="4" w:space="0" w:color="auto"/>
              <w:right w:val="single" w:sz="4" w:space="0" w:color="auto"/>
            </w:tcBorders>
          </w:tcPr>
          <w:p w14:paraId="6DFBCCF0" w14:textId="4DF1C56E" w:rsidR="004F33A3" w:rsidDel="00993255" w:rsidRDefault="00720BE7" w:rsidP="00056DD3">
            <w:pPr>
              <w:tabs>
                <w:tab w:val="left" w:pos="2220"/>
              </w:tabs>
              <w:rPr>
                <w:del w:id="38" w:author="Chris Olsen" w:date="2018-09-27T15:09:00Z"/>
              </w:rPr>
            </w:pPr>
            <w:del w:id="39" w:author="Chris Olsen" w:date="2018-09-27T15:09:00Z">
              <w:r w:rsidDel="00993255">
                <w:delText>ciscoapic</w:delText>
              </w:r>
            </w:del>
          </w:p>
        </w:tc>
      </w:tr>
      <w:tr w:rsidR="004F33A3" w:rsidDel="00993255" w14:paraId="656E8004" w14:textId="4D9323BC" w:rsidTr="00056DD3">
        <w:trPr>
          <w:trHeight w:val="577"/>
          <w:del w:id="40"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327790C0" w14:textId="0047BFC5" w:rsidR="004F33A3" w:rsidDel="00993255" w:rsidRDefault="004F33A3" w:rsidP="00056DD3">
            <w:pPr>
              <w:tabs>
                <w:tab w:val="left" w:pos="2220"/>
              </w:tabs>
              <w:rPr>
                <w:del w:id="41" w:author="Chris Olsen" w:date="2018-09-27T15:09:00Z"/>
              </w:rPr>
            </w:pPr>
            <w:del w:id="42" w:author="Chris Olsen" w:date="2018-09-27T15:09:00Z">
              <w:r w:rsidDel="00993255">
                <w:delText>Server 2012</w:delText>
              </w:r>
            </w:del>
          </w:p>
        </w:tc>
        <w:tc>
          <w:tcPr>
            <w:tcW w:w="2248" w:type="dxa"/>
            <w:tcBorders>
              <w:top w:val="single" w:sz="4" w:space="0" w:color="auto"/>
              <w:left w:val="single" w:sz="4" w:space="0" w:color="auto"/>
              <w:bottom w:val="single" w:sz="4" w:space="0" w:color="auto"/>
              <w:right w:val="single" w:sz="4" w:space="0" w:color="auto"/>
            </w:tcBorders>
            <w:hideMark/>
          </w:tcPr>
          <w:p w14:paraId="2FF8F5BC" w14:textId="6D9AF608" w:rsidR="004F33A3" w:rsidDel="00993255" w:rsidRDefault="004F33A3" w:rsidP="00056DD3">
            <w:pPr>
              <w:tabs>
                <w:tab w:val="left" w:pos="2220"/>
              </w:tabs>
              <w:rPr>
                <w:del w:id="43" w:author="Chris Olsen" w:date="2018-09-27T15:09:00Z"/>
              </w:rPr>
            </w:pPr>
            <w:del w:id="44" w:author="Chris Olsen" w:date="2018-09-27T15:09:00Z">
              <w:r w:rsidDel="00993255">
                <w:delText>Windows 2012</w:delText>
              </w:r>
            </w:del>
          </w:p>
        </w:tc>
        <w:tc>
          <w:tcPr>
            <w:tcW w:w="2550" w:type="dxa"/>
            <w:tcBorders>
              <w:top w:val="single" w:sz="4" w:space="0" w:color="auto"/>
              <w:left w:val="single" w:sz="4" w:space="0" w:color="auto"/>
              <w:bottom w:val="single" w:sz="4" w:space="0" w:color="auto"/>
              <w:right w:val="single" w:sz="4" w:space="0" w:color="auto"/>
            </w:tcBorders>
            <w:hideMark/>
          </w:tcPr>
          <w:p w14:paraId="7CF7FAEB" w14:textId="08E14A45" w:rsidR="004F33A3" w:rsidDel="00993255" w:rsidRDefault="004F33A3" w:rsidP="00056DD3">
            <w:pPr>
              <w:tabs>
                <w:tab w:val="left" w:pos="2220"/>
              </w:tabs>
              <w:rPr>
                <w:del w:id="45" w:author="Chris Olsen" w:date="2018-09-27T15:09:00Z"/>
              </w:rPr>
            </w:pPr>
            <w:del w:id="46" w:author="Chris Olsen" w:date="2018-09-27T15:09:00Z">
              <w:r w:rsidDel="00993255">
                <w:delText>192.168.10.10</w:delText>
              </w:r>
            </w:del>
          </w:p>
        </w:tc>
        <w:tc>
          <w:tcPr>
            <w:tcW w:w="2086" w:type="dxa"/>
            <w:tcBorders>
              <w:top w:val="single" w:sz="4" w:space="0" w:color="auto"/>
              <w:left w:val="single" w:sz="4" w:space="0" w:color="auto"/>
              <w:bottom w:val="single" w:sz="4" w:space="0" w:color="auto"/>
              <w:right w:val="single" w:sz="4" w:space="0" w:color="auto"/>
            </w:tcBorders>
          </w:tcPr>
          <w:p w14:paraId="50621077" w14:textId="61CED32A" w:rsidR="004F33A3" w:rsidDel="00993255" w:rsidRDefault="004F33A3" w:rsidP="00056DD3">
            <w:pPr>
              <w:tabs>
                <w:tab w:val="left" w:pos="2220"/>
              </w:tabs>
              <w:rPr>
                <w:del w:id="47" w:author="Chris Olsen" w:date="2018-09-27T15:09:00Z"/>
              </w:rPr>
            </w:pPr>
            <w:del w:id="48" w:author="Chris Olsen" w:date="2018-09-27T15:09:00Z">
              <w:r w:rsidDel="00993255">
                <w:delText>N/A</w:delText>
              </w:r>
            </w:del>
          </w:p>
        </w:tc>
        <w:tc>
          <w:tcPr>
            <w:tcW w:w="1262" w:type="dxa"/>
            <w:tcBorders>
              <w:top w:val="single" w:sz="4" w:space="0" w:color="auto"/>
              <w:left w:val="single" w:sz="4" w:space="0" w:color="auto"/>
              <w:bottom w:val="single" w:sz="4" w:space="0" w:color="auto"/>
              <w:right w:val="single" w:sz="4" w:space="0" w:color="auto"/>
            </w:tcBorders>
          </w:tcPr>
          <w:p w14:paraId="5D1E9240" w14:textId="35B5C9D6" w:rsidR="004F33A3" w:rsidDel="00993255" w:rsidRDefault="004F33A3" w:rsidP="00056DD3">
            <w:pPr>
              <w:tabs>
                <w:tab w:val="left" w:pos="2220"/>
              </w:tabs>
              <w:rPr>
                <w:del w:id="49" w:author="Chris Olsen" w:date="2018-09-27T15:09:00Z"/>
              </w:rPr>
            </w:pPr>
            <w:del w:id="50" w:author="Chris Olsen" w:date="2018-09-27T15:09:00Z">
              <w:r w:rsidRPr="009E7D45" w:rsidDel="00993255">
                <w:delText>Auto-Logon</w:delText>
              </w:r>
            </w:del>
          </w:p>
        </w:tc>
        <w:tc>
          <w:tcPr>
            <w:tcW w:w="1198" w:type="dxa"/>
            <w:tcBorders>
              <w:top w:val="single" w:sz="4" w:space="0" w:color="auto"/>
              <w:left w:val="single" w:sz="4" w:space="0" w:color="auto"/>
              <w:bottom w:val="single" w:sz="4" w:space="0" w:color="auto"/>
              <w:right w:val="single" w:sz="4" w:space="0" w:color="auto"/>
            </w:tcBorders>
          </w:tcPr>
          <w:p w14:paraId="78DD861A" w14:textId="7D5F56D5" w:rsidR="004F33A3" w:rsidDel="00993255" w:rsidRDefault="004F33A3" w:rsidP="00056DD3">
            <w:pPr>
              <w:tabs>
                <w:tab w:val="left" w:pos="2220"/>
              </w:tabs>
              <w:rPr>
                <w:del w:id="51" w:author="Chris Olsen" w:date="2018-09-27T15:09:00Z"/>
              </w:rPr>
            </w:pPr>
            <w:del w:id="52" w:author="Chris Olsen" w:date="2018-09-27T15:09:00Z">
              <w:r w:rsidRPr="009E7D45" w:rsidDel="00993255">
                <w:delText>N/A</w:delText>
              </w:r>
            </w:del>
          </w:p>
        </w:tc>
      </w:tr>
      <w:tr w:rsidR="004F33A3" w:rsidDel="00993255" w14:paraId="5D9F2A32" w14:textId="0D7A58AC" w:rsidTr="00056DD3">
        <w:trPr>
          <w:trHeight w:val="561"/>
          <w:del w:id="53"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5B31FAEF" w14:textId="39CCD043" w:rsidR="004F33A3" w:rsidDel="00993255" w:rsidRDefault="004F33A3" w:rsidP="00056DD3">
            <w:pPr>
              <w:tabs>
                <w:tab w:val="left" w:pos="2220"/>
              </w:tabs>
              <w:rPr>
                <w:del w:id="54" w:author="Chris Olsen" w:date="2018-09-27T15:09:00Z"/>
              </w:rPr>
            </w:pPr>
            <w:del w:id="55" w:author="Chris Olsen" w:date="2018-09-27T15:09:00Z">
              <w:r w:rsidDel="00993255">
                <w:delText>Ubuntu Configured</w:delText>
              </w:r>
            </w:del>
          </w:p>
        </w:tc>
        <w:tc>
          <w:tcPr>
            <w:tcW w:w="2248" w:type="dxa"/>
            <w:tcBorders>
              <w:top w:val="single" w:sz="4" w:space="0" w:color="auto"/>
              <w:left w:val="single" w:sz="4" w:space="0" w:color="auto"/>
              <w:bottom w:val="single" w:sz="4" w:space="0" w:color="auto"/>
              <w:right w:val="single" w:sz="4" w:space="0" w:color="auto"/>
            </w:tcBorders>
            <w:hideMark/>
          </w:tcPr>
          <w:p w14:paraId="277488BB" w14:textId="1E9EE5C4" w:rsidR="004F33A3" w:rsidDel="00993255" w:rsidRDefault="004F33A3" w:rsidP="00056DD3">
            <w:pPr>
              <w:tabs>
                <w:tab w:val="left" w:pos="2220"/>
              </w:tabs>
              <w:rPr>
                <w:del w:id="56" w:author="Chris Olsen" w:date="2018-09-27T15:09:00Z"/>
              </w:rPr>
            </w:pPr>
            <w:del w:id="57" w:author="Chris Olsen" w:date="2018-09-27T15:09:00Z">
              <w:r w:rsidDel="00993255">
                <w:delText>Ubuntu</w:delText>
              </w:r>
            </w:del>
          </w:p>
        </w:tc>
        <w:tc>
          <w:tcPr>
            <w:tcW w:w="2550" w:type="dxa"/>
            <w:tcBorders>
              <w:top w:val="single" w:sz="4" w:space="0" w:color="auto"/>
              <w:left w:val="single" w:sz="4" w:space="0" w:color="auto"/>
              <w:bottom w:val="single" w:sz="4" w:space="0" w:color="auto"/>
              <w:right w:val="single" w:sz="4" w:space="0" w:color="auto"/>
            </w:tcBorders>
            <w:hideMark/>
          </w:tcPr>
          <w:p w14:paraId="3CAE229C" w14:textId="6F77EA27" w:rsidR="004F33A3" w:rsidDel="00993255" w:rsidRDefault="004F33A3" w:rsidP="00056DD3">
            <w:pPr>
              <w:tabs>
                <w:tab w:val="left" w:pos="2220"/>
              </w:tabs>
              <w:rPr>
                <w:del w:id="58" w:author="Chris Olsen" w:date="2018-09-27T15:09:00Z"/>
              </w:rPr>
            </w:pPr>
            <w:del w:id="59" w:author="Chris Olsen" w:date="2018-09-27T15:09:00Z">
              <w:r w:rsidDel="00993255">
                <w:delText>192.168.10.20</w:delText>
              </w:r>
            </w:del>
          </w:p>
        </w:tc>
        <w:tc>
          <w:tcPr>
            <w:tcW w:w="2086" w:type="dxa"/>
            <w:tcBorders>
              <w:top w:val="single" w:sz="4" w:space="0" w:color="auto"/>
              <w:left w:val="single" w:sz="4" w:space="0" w:color="auto"/>
              <w:bottom w:val="single" w:sz="4" w:space="0" w:color="auto"/>
              <w:right w:val="single" w:sz="4" w:space="0" w:color="auto"/>
            </w:tcBorders>
            <w:hideMark/>
          </w:tcPr>
          <w:p w14:paraId="7F7288BE" w14:textId="60735A41" w:rsidR="004F33A3" w:rsidDel="00993255" w:rsidRDefault="004F33A3" w:rsidP="00056DD3">
            <w:pPr>
              <w:tabs>
                <w:tab w:val="left" w:pos="2220"/>
              </w:tabs>
              <w:rPr>
                <w:del w:id="60" w:author="Chris Olsen" w:date="2018-09-27T15:09:00Z"/>
              </w:rPr>
            </w:pPr>
            <w:del w:id="61" w:author="Chris Olsen" w:date="2018-09-27T15:09:00Z">
              <w:r w:rsidDel="00993255">
                <w:delText>N/A</w:delText>
              </w:r>
            </w:del>
          </w:p>
        </w:tc>
        <w:tc>
          <w:tcPr>
            <w:tcW w:w="1262" w:type="dxa"/>
            <w:tcBorders>
              <w:top w:val="single" w:sz="4" w:space="0" w:color="auto"/>
              <w:left w:val="single" w:sz="4" w:space="0" w:color="auto"/>
              <w:bottom w:val="single" w:sz="4" w:space="0" w:color="auto"/>
              <w:right w:val="single" w:sz="4" w:space="0" w:color="auto"/>
            </w:tcBorders>
          </w:tcPr>
          <w:p w14:paraId="67F4EB90" w14:textId="587E44C4" w:rsidR="004F33A3" w:rsidDel="00993255" w:rsidRDefault="004F33A3" w:rsidP="00056DD3">
            <w:pPr>
              <w:tabs>
                <w:tab w:val="left" w:pos="2220"/>
              </w:tabs>
              <w:rPr>
                <w:del w:id="62" w:author="Chris Olsen" w:date="2018-09-27T15:09:00Z"/>
              </w:rPr>
            </w:pPr>
            <w:del w:id="63" w:author="Chris Olsen" w:date="2018-09-27T15:09:00Z">
              <w:r w:rsidRPr="009E7D45" w:rsidDel="00993255">
                <w:delText>Auto-Logon</w:delText>
              </w:r>
            </w:del>
          </w:p>
        </w:tc>
        <w:tc>
          <w:tcPr>
            <w:tcW w:w="1198" w:type="dxa"/>
            <w:tcBorders>
              <w:top w:val="single" w:sz="4" w:space="0" w:color="auto"/>
              <w:left w:val="single" w:sz="4" w:space="0" w:color="auto"/>
              <w:bottom w:val="single" w:sz="4" w:space="0" w:color="auto"/>
              <w:right w:val="single" w:sz="4" w:space="0" w:color="auto"/>
            </w:tcBorders>
          </w:tcPr>
          <w:p w14:paraId="39FDEDF9" w14:textId="2F23DA4C" w:rsidR="004F33A3" w:rsidDel="00993255" w:rsidRDefault="004F33A3" w:rsidP="00056DD3">
            <w:pPr>
              <w:tabs>
                <w:tab w:val="left" w:pos="2220"/>
              </w:tabs>
              <w:rPr>
                <w:del w:id="64" w:author="Chris Olsen" w:date="2018-09-27T15:09:00Z"/>
              </w:rPr>
            </w:pPr>
            <w:del w:id="65" w:author="Chris Olsen" w:date="2018-09-27T15:09:00Z">
              <w:r w:rsidRPr="009E7D45" w:rsidDel="00993255">
                <w:delText>N/A</w:delText>
              </w:r>
            </w:del>
          </w:p>
        </w:tc>
      </w:tr>
      <w:tr w:rsidR="004F33A3" w:rsidDel="00993255" w14:paraId="67D780F2" w14:textId="50467557" w:rsidTr="00056DD3">
        <w:trPr>
          <w:trHeight w:val="561"/>
          <w:del w:id="66"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3E22979B" w14:textId="416D3668" w:rsidR="004F33A3" w:rsidDel="00993255" w:rsidRDefault="004F33A3" w:rsidP="00056DD3">
            <w:pPr>
              <w:tabs>
                <w:tab w:val="left" w:pos="2220"/>
              </w:tabs>
              <w:rPr>
                <w:del w:id="67" w:author="Chris Olsen" w:date="2018-09-27T15:09:00Z"/>
              </w:rPr>
            </w:pPr>
            <w:del w:id="68" w:author="Chris Olsen" w:date="2018-09-27T15:09:00Z">
              <w:r w:rsidDel="00993255">
                <w:delText xml:space="preserve">Ubuntu </w:delText>
              </w:r>
            </w:del>
          </w:p>
          <w:p w14:paraId="501EEE2C" w14:textId="7500D068" w:rsidR="004F33A3" w:rsidDel="00993255" w:rsidRDefault="004F33A3" w:rsidP="00056DD3">
            <w:pPr>
              <w:tabs>
                <w:tab w:val="left" w:pos="2220"/>
              </w:tabs>
              <w:rPr>
                <w:del w:id="69" w:author="Chris Olsen" w:date="2018-09-27T15:09:00Z"/>
              </w:rPr>
            </w:pPr>
            <w:del w:id="70" w:author="Chris Olsen" w:date="2018-09-27T15:09:00Z">
              <w:r w:rsidDel="00993255">
                <w:delText>UnConfigured</w:delText>
              </w:r>
            </w:del>
          </w:p>
        </w:tc>
        <w:tc>
          <w:tcPr>
            <w:tcW w:w="2248" w:type="dxa"/>
            <w:tcBorders>
              <w:top w:val="single" w:sz="4" w:space="0" w:color="auto"/>
              <w:left w:val="single" w:sz="4" w:space="0" w:color="auto"/>
              <w:bottom w:val="single" w:sz="4" w:space="0" w:color="auto"/>
              <w:right w:val="single" w:sz="4" w:space="0" w:color="auto"/>
            </w:tcBorders>
            <w:hideMark/>
          </w:tcPr>
          <w:p w14:paraId="4DA3F828" w14:textId="59702BAB" w:rsidR="004F33A3" w:rsidDel="00993255" w:rsidRDefault="004F33A3" w:rsidP="00056DD3">
            <w:pPr>
              <w:tabs>
                <w:tab w:val="left" w:pos="2220"/>
              </w:tabs>
              <w:rPr>
                <w:del w:id="71" w:author="Chris Olsen" w:date="2018-09-27T15:09:00Z"/>
              </w:rPr>
            </w:pPr>
            <w:del w:id="72" w:author="Chris Olsen" w:date="2018-09-27T15:09:00Z">
              <w:r w:rsidDel="00993255">
                <w:delText xml:space="preserve">Ubuntu </w:delText>
              </w:r>
            </w:del>
          </w:p>
        </w:tc>
        <w:tc>
          <w:tcPr>
            <w:tcW w:w="2550" w:type="dxa"/>
            <w:tcBorders>
              <w:top w:val="single" w:sz="4" w:space="0" w:color="auto"/>
              <w:left w:val="single" w:sz="4" w:space="0" w:color="auto"/>
              <w:bottom w:val="single" w:sz="4" w:space="0" w:color="auto"/>
              <w:right w:val="single" w:sz="4" w:space="0" w:color="auto"/>
            </w:tcBorders>
            <w:hideMark/>
          </w:tcPr>
          <w:p w14:paraId="2673FF22" w14:textId="504AD4FD" w:rsidR="004F33A3" w:rsidDel="00993255" w:rsidRDefault="004F33A3" w:rsidP="00056DD3">
            <w:pPr>
              <w:tabs>
                <w:tab w:val="left" w:pos="2220"/>
              </w:tabs>
              <w:rPr>
                <w:del w:id="73" w:author="Chris Olsen" w:date="2018-09-27T15:09:00Z"/>
              </w:rPr>
            </w:pPr>
            <w:del w:id="74" w:author="Chris Olsen" w:date="2018-09-27T15:09:00Z">
              <w:r w:rsidDel="00993255">
                <w:delText>192.168.10.30</w:delText>
              </w:r>
            </w:del>
          </w:p>
        </w:tc>
        <w:tc>
          <w:tcPr>
            <w:tcW w:w="2086" w:type="dxa"/>
            <w:tcBorders>
              <w:top w:val="single" w:sz="4" w:space="0" w:color="auto"/>
              <w:left w:val="single" w:sz="4" w:space="0" w:color="auto"/>
              <w:bottom w:val="single" w:sz="4" w:space="0" w:color="auto"/>
              <w:right w:val="single" w:sz="4" w:space="0" w:color="auto"/>
            </w:tcBorders>
            <w:hideMark/>
          </w:tcPr>
          <w:p w14:paraId="4B0F84B5" w14:textId="7D3526DF" w:rsidR="004F33A3" w:rsidDel="00993255" w:rsidRDefault="004F33A3" w:rsidP="00056DD3">
            <w:pPr>
              <w:tabs>
                <w:tab w:val="left" w:pos="2220"/>
              </w:tabs>
              <w:rPr>
                <w:del w:id="75" w:author="Chris Olsen" w:date="2018-09-27T15:09:00Z"/>
              </w:rPr>
            </w:pPr>
            <w:del w:id="76" w:author="Chris Olsen" w:date="2018-09-27T15:09:00Z">
              <w:r w:rsidDel="00993255">
                <w:delText>N/A</w:delText>
              </w:r>
            </w:del>
          </w:p>
        </w:tc>
        <w:tc>
          <w:tcPr>
            <w:tcW w:w="1262" w:type="dxa"/>
            <w:tcBorders>
              <w:top w:val="single" w:sz="4" w:space="0" w:color="auto"/>
              <w:left w:val="single" w:sz="4" w:space="0" w:color="auto"/>
              <w:bottom w:val="single" w:sz="4" w:space="0" w:color="auto"/>
              <w:right w:val="single" w:sz="4" w:space="0" w:color="auto"/>
            </w:tcBorders>
          </w:tcPr>
          <w:p w14:paraId="2D62E6ED" w14:textId="453ADDB0" w:rsidR="004F33A3" w:rsidDel="00993255" w:rsidRDefault="004F33A3" w:rsidP="00056DD3">
            <w:pPr>
              <w:tabs>
                <w:tab w:val="left" w:pos="2220"/>
              </w:tabs>
              <w:rPr>
                <w:del w:id="77" w:author="Chris Olsen" w:date="2018-09-27T15:09:00Z"/>
              </w:rPr>
            </w:pPr>
            <w:del w:id="78" w:author="Chris Olsen" w:date="2018-09-27T15:09:00Z">
              <w:r w:rsidRPr="009E7D45" w:rsidDel="00993255">
                <w:delText>Auto-Logon</w:delText>
              </w:r>
            </w:del>
          </w:p>
        </w:tc>
        <w:tc>
          <w:tcPr>
            <w:tcW w:w="1198" w:type="dxa"/>
            <w:tcBorders>
              <w:top w:val="single" w:sz="4" w:space="0" w:color="auto"/>
              <w:left w:val="single" w:sz="4" w:space="0" w:color="auto"/>
              <w:bottom w:val="single" w:sz="4" w:space="0" w:color="auto"/>
              <w:right w:val="single" w:sz="4" w:space="0" w:color="auto"/>
            </w:tcBorders>
          </w:tcPr>
          <w:p w14:paraId="4641DD67" w14:textId="00D0407C" w:rsidR="004F33A3" w:rsidDel="00993255" w:rsidRDefault="004F33A3" w:rsidP="00056DD3">
            <w:pPr>
              <w:tabs>
                <w:tab w:val="left" w:pos="2220"/>
              </w:tabs>
              <w:rPr>
                <w:del w:id="79" w:author="Chris Olsen" w:date="2018-09-27T15:09:00Z"/>
              </w:rPr>
            </w:pPr>
            <w:del w:id="80" w:author="Chris Olsen" w:date="2018-09-27T15:09:00Z">
              <w:r w:rsidRPr="009E7D45" w:rsidDel="00993255">
                <w:delText>N/A</w:delText>
              </w:r>
            </w:del>
          </w:p>
        </w:tc>
      </w:tr>
      <w:tr w:rsidR="004F33A3" w:rsidDel="00993255" w14:paraId="7D38A08C" w14:textId="1F804716" w:rsidTr="00056DD3">
        <w:trPr>
          <w:trHeight w:val="577"/>
          <w:del w:id="81"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517ABD86" w14:textId="3A106F76" w:rsidR="004F33A3" w:rsidDel="00993255" w:rsidRDefault="004F33A3" w:rsidP="00056DD3">
            <w:pPr>
              <w:tabs>
                <w:tab w:val="left" w:pos="2220"/>
              </w:tabs>
              <w:rPr>
                <w:del w:id="82" w:author="Chris Olsen" w:date="2018-09-27T15:09:00Z"/>
              </w:rPr>
            </w:pPr>
          </w:p>
          <w:p w14:paraId="6CC58FF3" w14:textId="06102E87" w:rsidR="004F33A3" w:rsidDel="00993255" w:rsidRDefault="004F33A3" w:rsidP="00056DD3">
            <w:pPr>
              <w:tabs>
                <w:tab w:val="left" w:pos="2220"/>
              </w:tabs>
              <w:rPr>
                <w:del w:id="83" w:author="Chris Olsen" w:date="2018-09-27T15:09:00Z"/>
              </w:rPr>
            </w:pPr>
            <w:del w:id="84" w:author="Chris Olsen" w:date="2018-09-27T15:09:00Z">
              <w:r w:rsidDel="00993255">
                <w:delText>IOS XE</w:delText>
              </w:r>
            </w:del>
          </w:p>
        </w:tc>
        <w:tc>
          <w:tcPr>
            <w:tcW w:w="2248" w:type="dxa"/>
            <w:tcBorders>
              <w:top w:val="single" w:sz="4" w:space="0" w:color="auto"/>
              <w:left w:val="single" w:sz="4" w:space="0" w:color="auto"/>
              <w:bottom w:val="single" w:sz="4" w:space="0" w:color="auto"/>
              <w:right w:val="single" w:sz="4" w:space="0" w:color="auto"/>
            </w:tcBorders>
            <w:hideMark/>
          </w:tcPr>
          <w:p w14:paraId="7230480C" w14:textId="5E57C808" w:rsidR="004F33A3" w:rsidDel="00993255" w:rsidRDefault="004F33A3" w:rsidP="00056DD3">
            <w:pPr>
              <w:tabs>
                <w:tab w:val="left" w:pos="2220"/>
              </w:tabs>
              <w:rPr>
                <w:del w:id="85" w:author="Chris Olsen" w:date="2018-09-27T15:09:00Z"/>
              </w:rPr>
            </w:pPr>
            <w:del w:id="86" w:author="Chris Olsen" w:date="2018-09-27T15:09:00Z">
              <w:r w:rsidDel="00993255">
                <w:delText>Cisco IOS-XE</w:delText>
              </w:r>
            </w:del>
          </w:p>
          <w:p w14:paraId="4148EE6B" w14:textId="224BCAC5" w:rsidR="004F33A3" w:rsidDel="00993255" w:rsidRDefault="004F33A3" w:rsidP="00056DD3">
            <w:pPr>
              <w:tabs>
                <w:tab w:val="left" w:pos="2220"/>
              </w:tabs>
              <w:rPr>
                <w:del w:id="87" w:author="Chris Olsen" w:date="2018-09-27T15:09:00Z"/>
              </w:rPr>
            </w:pPr>
            <w:del w:id="88" w:author="Chris Olsen" w:date="2018-09-27T15:09:00Z">
              <w:r w:rsidRPr="00BE337D" w:rsidDel="00993255">
                <w:delText>CSR1000V</w:delText>
              </w:r>
            </w:del>
          </w:p>
          <w:p w14:paraId="25EF54AA" w14:textId="5A726DA2" w:rsidR="004F33A3" w:rsidDel="00993255" w:rsidRDefault="00E62BE5" w:rsidP="00056DD3">
            <w:pPr>
              <w:tabs>
                <w:tab w:val="left" w:pos="2220"/>
              </w:tabs>
              <w:rPr>
                <w:del w:id="89" w:author="Chris Olsen" w:date="2018-09-27T15:09:00Z"/>
              </w:rPr>
            </w:pPr>
            <w:del w:id="90" w:author="Chris Olsen" w:date="2018-09-27T15:09:00Z">
              <w:r w:rsidRPr="00E62BE5" w:rsidDel="00993255">
                <w:delText>v16.03.01a</w:delText>
              </w:r>
            </w:del>
          </w:p>
        </w:tc>
        <w:tc>
          <w:tcPr>
            <w:tcW w:w="2550" w:type="dxa"/>
            <w:tcBorders>
              <w:top w:val="single" w:sz="4" w:space="0" w:color="auto"/>
              <w:left w:val="single" w:sz="4" w:space="0" w:color="auto"/>
              <w:bottom w:val="single" w:sz="4" w:space="0" w:color="auto"/>
              <w:right w:val="single" w:sz="4" w:space="0" w:color="auto"/>
            </w:tcBorders>
            <w:hideMark/>
          </w:tcPr>
          <w:p w14:paraId="698FD6C5" w14:textId="4F3E043C" w:rsidR="004F33A3" w:rsidDel="00993255" w:rsidRDefault="004F33A3" w:rsidP="00056DD3">
            <w:pPr>
              <w:tabs>
                <w:tab w:val="left" w:pos="2220"/>
              </w:tabs>
              <w:rPr>
                <w:del w:id="91" w:author="Chris Olsen" w:date="2018-09-27T15:09:00Z"/>
              </w:rPr>
            </w:pPr>
            <w:del w:id="92" w:author="Chris Olsen" w:date="2018-09-27T15:09:00Z">
              <w:r w:rsidDel="00993255">
                <w:delText>192.168.10.80 (Gig1)</w:delText>
              </w:r>
            </w:del>
          </w:p>
        </w:tc>
        <w:tc>
          <w:tcPr>
            <w:tcW w:w="2086" w:type="dxa"/>
            <w:tcBorders>
              <w:top w:val="single" w:sz="4" w:space="0" w:color="auto"/>
              <w:left w:val="single" w:sz="4" w:space="0" w:color="auto"/>
              <w:bottom w:val="single" w:sz="4" w:space="0" w:color="auto"/>
              <w:right w:val="single" w:sz="4" w:space="0" w:color="auto"/>
            </w:tcBorders>
            <w:hideMark/>
          </w:tcPr>
          <w:p w14:paraId="4E2F3BAD" w14:textId="2D83B3CD" w:rsidR="004F33A3" w:rsidDel="00993255" w:rsidRDefault="004F33A3" w:rsidP="00056DD3">
            <w:pPr>
              <w:tabs>
                <w:tab w:val="left" w:pos="2220"/>
              </w:tabs>
              <w:rPr>
                <w:del w:id="93" w:author="Chris Olsen" w:date="2018-09-27T15:09:00Z"/>
              </w:rPr>
            </w:pPr>
            <w:del w:id="94" w:author="Chris Olsen" w:date="2018-09-27T15:09:00Z">
              <w:r w:rsidDel="00993255">
                <w:delText>192.168.20.80 (Gig2)</w:delText>
              </w:r>
            </w:del>
          </w:p>
        </w:tc>
        <w:tc>
          <w:tcPr>
            <w:tcW w:w="1262" w:type="dxa"/>
            <w:tcBorders>
              <w:top w:val="single" w:sz="4" w:space="0" w:color="auto"/>
              <w:left w:val="single" w:sz="4" w:space="0" w:color="auto"/>
              <w:bottom w:val="single" w:sz="4" w:space="0" w:color="auto"/>
              <w:right w:val="single" w:sz="4" w:space="0" w:color="auto"/>
            </w:tcBorders>
            <w:hideMark/>
          </w:tcPr>
          <w:p w14:paraId="05113C36" w14:textId="73E87D99" w:rsidR="004F33A3" w:rsidDel="00993255" w:rsidRDefault="004F33A3" w:rsidP="00056DD3">
            <w:pPr>
              <w:tabs>
                <w:tab w:val="left" w:pos="2220"/>
              </w:tabs>
              <w:rPr>
                <w:del w:id="95" w:author="Chris Olsen" w:date="2018-09-27T15:09:00Z"/>
              </w:rPr>
            </w:pPr>
            <w:del w:id="96" w:author="Chris Olsen" w:date="2018-09-27T15:09:00Z">
              <w:r w:rsidDel="00993255">
                <w:delText>N/A</w:delText>
              </w:r>
            </w:del>
          </w:p>
        </w:tc>
        <w:tc>
          <w:tcPr>
            <w:tcW w:w="1198" w:type="dxa"/>
            <w:tcBorders>
              <w:top w:val="single" w:sz="4" w:space="0" w:color="auto"/>
              <w:left w:val="single" w:sz="4" w:space="0" w:color="auto"/>
              <w:bottom w:val="single" w:sz="4" w:space="0" w:color="auto"/>
              <w:right w:val="single" w:sz="4" w:space="0" w:color="auto"/>
            </w:tcBorders>
            <w:hideMark/>
          </w:tcPr>
          <w:p w14:paraId="013F875D" w14:textId="323111AF" w:rsidR="004F33A3" w:rsidDel="00993255" w:rsidRDefault="004F33A3" w:rsidP="00056DD3">
            <w:pPr>
              <w:tabs>
                <w:tab w:val="left" w:pos="2220"/>
              </w:tabs>
              <w:rPr>
                <w:del w:id="97" w:author="Chris Olsen" w:date="2018-09-27T15:09:00Z"/>
              </w:rPr>
            </w:pPr>
            <w:del w:id="98" w:author="Chris Olsen" w:date="2018-09-27T15:09:00Z">
              <w:r w:rsidDel="00993255">
                <w:delText>cisco</w:delText>
              </w:r>
            </w:del>
          </w:p>
        </w:tc>
      </w:tr>
      <w:tr w:rsidR="004F33A3" w:rsidDel="00993255" w14:paraId="4F39D687" w14:textId="3CE906F2" w:rsidTr="00056DD3">
        <w:trPr>
          <w:trHeight w:val="288"/>
          <w:del w:id="99"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007409AF" w14:textId="38A6325F" w:rsidR="004F33A3" w:rsidDel="00993255" w:rsidRDefault="004F33A3" w:rsidP="00056DD3">
            <w:pPr>
              <w:tabs>
                <w:tab w:val="left" w:pos="2220"/>
              </w:tabs>
              <w:rPr>
                <w:del w:id="100" w:author="Chris Olsen" w:date="2018-09-27T15:09:00Z"/>
              </w:rPr>
            </w:pPr>
            <w:del w:id="101" w:author="Chris Olsen" w:date="2018-09-27T15:09:00Z">
              <w:r w:rsidDel="00993255">
                <w:delText>IOSXRv</w:delText>
              </w:r>
            </w:del>
          </w:p>
        </w:tc>
        <w:tc>
          <w:tcPr>
            <w:tcW w:w="2248" w:type="dxa"/>
            <w:tcBorders>
              <w:top w:val="single" w:sz="4" w:space="0" w:color="auto"/>
              <w:left w:val="single" w:sz="4" w:space="0" w:color="auto"/>
              <w:bottom w:val="single" w:sz="4" w:space="0" w:color="auto"/>
              <w:right w:val="single" w:sz="4" w:space="0" w:color="auto"/>
            </w:tcBorders>
            <w:hideMark/>
          </w:tcPr>
          <w:p w14:paraId="7EA43019" w14:textId="721E6B13" w:rsidR="004F33A3" w:rsidDel="00993255" w:rsidRDefault="004F33A3" w:rsidP="00056DD3">
            <w:pPr>
              <w:tabs>
                <w:tab w:val="left" w:pos="2220"/>
              </w:tabs>
              <w:rPr>
                <w:del w:id="102" w:author="Chris Olsen" w:date="2018-09-27T15:09:00Z"/>
              </w:rPr>
            </w:pPr>
            <w:del w:id="103" w:author="Chris Olsen" w:date="2018-09-27T15:09:00Z">
              <w:r w:rsidDel="00993255">
                <w:delText xml:space="preserve">Cisco IOS XRv </w:delText>
              </w:r>
            </w:del>
          </w:p>
        </w:tc>
        <w:tc>
          <w:tcPr>
            <w:tcW w:w="2550" w:type="dxa"/>
            <w:tcBorders>
              <w:top w:val="single" w:sz="4" w:space="0" w:color="auto"/>
              <w:left w:val="single" w:sz="4" w:space="0" w:color="auto"/>
              <w:bottom w:val="single" w:sz="4" w:space="0" w:color="auto"/>
              <w:right w:val="single" w:sz="4" w:space="0" w:color="auto"/>
            </w:tcBorders>
            <w:hideMark/>
          </w:tcPr>
          <w:p w14:paraId="7BD631C1" w14:textId="2CF8406C" w:rsidR="004F33A3" w:rsidDel="00993255" w:rsidRDefault="004F33A3" w:rsidP="00056DD3">
            <w:pPr>
              <w:tabs>
                <w:tab w:val="left" w:pos="2220"/>
              </w:tabs>
              <w:rPr>
                <w:del w:id="104" w:author="Chris Olsen" w:date="2018-09-27T15:09:00Z"/>
              </w:rPr>
            </w:pPr>
            <w:del w:id="105" w:author="Chris Olsen" w:date="2018-09-27T15:09:00Z">
              <w:r w:rsidDel="00993255">
                <w:delText>192.168.10.70 (Mgmt0)</w:delText>
              </w:r>
            </w:del>
          </w:p>
        </w:tc>
        <w:tc>
          <w:tcPr>
            <w:tcW w:w="2086" w:type="dxa"/>
            <w:tcBorders>
              <w:top w:val="single" w:sz="4" w:space="0" w:color="auto"/>
              <w:left w:val="single" w:sz="4" w:space="0" w:color="auto"/>
              <w:bottom w:val="single" w:sz="4" w:space="0" w:color="auto"/>
              <w:right w:val="single" w:sz="4" w:space="0" w:color="auto"/>
            </w:tcBorders>
            <w:hideMark/>
          </w:tcPr>
          <w:p w14:paraId="633FBC76" w14:textId="157904FD" w:rsidR="004F33A3" w:rsidDel="00993255" w:rsidRDefault="004F33A3" w:rsidP="00056DD3">
            <w:pPr>
              <w:tabs>
                <w:tab w:val="left" w:pos="2220"/>
              </w:tabs>
              <w:rPr>
                <w:del w:id="106" w:author="Chris Olsen" w:date="2018-09-27T15:09:00Z"/>
              </w:rPr>
            </w:pPr>
            <w:del w:id="107" w:author="Chris Olsen" w:date="2018-09-27T15:09:00Z">
              <w:r w:rsidDel="00993255">
                <w:delText>192.168.20.70</w:delText>
              </w:r>
            </w:del>
          </w:p>
          <w:p w14:paraId="1F2DE4BE" w14:textId="31CD1D3B" w:rsidR="004F33A3" w:rsidDel="00993255" w:rsidRDefault="004F33A3" w:rsidP="00056DD3">
            <w:pPr>
              <w:tabs>
                <w:tab w:val="left" w:pos="2220"/>
              </w:tabs>
              <w:rPr>
                <w:del w:id="108" w:author="Chris Olsen" w:date="2018-09-27T15:09:00Z"/>
              </w:rPr>
            </w:pPr>
            <w:del w:id="109" w:author="Chris Olsen" w:date="2018-09-27T15:09:00Z">
              <w:r w:rsidDel="00993255">
                <w:delText>Gig0/0/0/0</w:delText>
              </w:r>
            </w:del>
          </w:p>
        </w:tc>
        <w:tc>
          <w:tcPr>
            <w:tcW w:w="1262" w:type="dxa"/>
            <w:tcBorders>
              <w:top w:val="single" w:sz="4" w:space="0" w:color="auto"/>
              <w:left w:val="single" w:sz="4" w:space="0" w:color="auto"/>
              <w:bottom w:val="single" w:sz="4" w:space="0" w:color="auto"/>
              <w:right w:val="single" w:sz="4" w:space="0" w:color="auto"/>
            </w:tcBorders>
            <w:hideMark/>
          </w:tcPr>
          <w:p w14:paraId="3EAD19C0" w14:textId="53159F3C" w:rsidR="004F33A3" w:rsidDel="00993255" w:rsidRDefault="004F33A3" w:rsidP="00056DD3">
            <w:pPr>
              <w:tabs>
                <w:tab w:val="left" w:pos="2220"/>
              </w:tabs>
              <w:rPr>
                <w:del w:id="110" w:author="Chris Olsen" w:date="2018-09-27T15:09:00Z"/>
              </w:rPr>
            </w:pPr>
            <w:del w:id="111" w:author="Chris Olsen" w:date="2018-09-27T15:09:00Z">
              <w:r w:rsidDel="00993255">
                <w:delText>admin</w:delText>
              </w:r>
            </w:del>
          </w:p>
        </w:tc>
        <w:tc>
          <w:tcPr>
            <w:tcW w:w="1198" w:type="dxa"/>
            <w:tcBorders>
              <w:top w:val="single" w:sz="4" w:space="0" w:color="auto"/>
              <w:left w:val="single" w:sz="4" w:space="0" w:color="auto"/>
              <w:bottom w:val="single" w:sz="4" w:space="0" w:color="auto"/>
              <w:right w:val="single" w:sz="4" w:space="0" w:color="auto"/>
            </w:tcBorders>
            <w:hideMark/>
          </w:tcPr>
          <w:p w14:paraId="11C1B498" w14:textId="03750FBA" w:rsidR="004F33A3" w:rsidDel="00993255" w:rsidRDefault="004F33A3" w:rsidP="00056DD3">
            <w:pPr>
              <w:tabs>
                <w:tab w:val="left" w:pos="2220"/>
              </w:tabs>
              <w:rPr>
                <w:del w:id="112" w:author="Chris Olsen" w:date="2018-09-27T15:09:00Z"/>
              </w:rPr>
            </w:pPr>
            <w:del w:id="113" w:author="Chris Olsen" w:date="2018-09-27T15:09:00Z">
              <w:r w:rsidDel="00993255">
                <w:delText>admin</w:delText>
              </w:r>
            </w:del>
          </w:p>
        </w:tc>
      </w:tr>
      <w:tr w:rsidR="004F33A3" w:rsidDel="00993255" w14:paraId="1E080FAB" w14:textId="002DE2AA" w:rsidTr="00056DD3">
        <w:trPr>
          <w:trHeight w:val="272"/>
          <w:del w:id="114"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78E7D26E" w14:textId="1C821EFC" w:rsidR="004F33A3" w:rsidDel="00993255" w:rsidRDefault="004F33A3" w:rsidP="00056DD3">
            <w:pPr>
              <w:tabs>
                <w:tab w:val="left" w:pos="2220"/>
              </w:tabs>
              <w:rPr>
                <w:del w:id="115" w:author="Chris Olsen" w:date="2018-09-27T15:09:00Z"/>
              </w:rPr>
            </w:pPr>
            <w:del w:id="116" w:author="Chris Olsen" w:date="2018-09-27T15:09:00Z">
              <w:r w:rsidDel="00993255">
                <w:delText>ASAv</w:delText>
              </w:r>
            </w:del>
          </w:p>
        </w:tc>
        <w:tc>
          <w:tcPr>
            <w:tcW w:w="2248" w:type="dxa"/>
            <w:tcBorders>
              <w:top w:val="single" w:sz="4" w:space="0" w:color="auto"/>
              <w:left w:val="single" w:sz="4" w:space="0" w:color="auto"/>
              <w:bottom w:val="single" w:sz="4" w:space="0" w:color="auto"/>
              <w:right w:val="single" w:sz="4" w:space="0" w:color="auto"/>
            </w:tcBorders>
            <w:hideMark/>
          </w:tcPr>
          <w:p w14:paraId="7080BA8C" w14:textId="530B2AEC" w:rsidR="004F33A3" w:rsidDel="00993255" w:rsidRDefault="004F33A3" w:rsidP="00056DD3">
            <w:pPr>
              <w:tabs>
                <w:tab w:val="left" w:pos="2220"/>
              </w:tabs>
              <w:rPr>
                <w:del w:id="117" w:author="Chris Olsen" w:date="2018-09-27T15:09:00Z"/>
              </w:rPr>
            </w:pPr>
            <w:del w:id="118" w:author="Chris Olsen" w:date="2018-09-27T15:09:00Z">
              <w:r w:rsidDel="00993255">
                <w:delText>Cisco ASAv  v9.6(4)</w:delText>
              </w:r>
            </w:del>
          </w:p>
        </w:tc>
        <w:tc>
          <w:tcPr>
            <w:tcW w:w="2550" w:type="dxa"/>
            <w:tcBorders>
              <w:top w:val="single" w:sz="4" w:space="0" w:color="auto"/>
              <w:left w:val="single" w:sz="4" w:space="0" w:color="auto"/>
              <w:bottom w:val="single" w:sz="4" w:space="0" w:color="auto"/>
              <w:right w:val="single" w:sz="4" w:space="0" w:color="auto"/>
            </w:tcBorders>
            <w:hideMark/>
          </w:tcPr>
          <w:p w14:paraId="15817EFA" w14:textId="6CB36145" w:rsidR="004F33A3" w:rsidDel="00993255" w:rsidRDefault="004F33A3" w:rsidP="00056DD3">
            <w:pPr>
              <w:tabs>
                <w:tab w:val="left" w:pos="2220"/>
              </w:tabs>
              <w:rPr>
                <w:del w:id="119" w:author="Chris Olsen" w:date="2018-09-27T15:09:00Z"/>
              </w:rPr>
            </w:pPr>
            <w:del w:id="120" w:author="Chris Olsen" w:date="2018-09-27T15:09:00Z">
              <w:r w:rsidDel="00993255">
                <w:delText>192.168.10.100 (Mgmt0)</w:delText>
              </w:r>
            </w:del>
          </w:p>
        </w:tc>
        <w:tc>
          <w:tcPr>
            <w:tcW w:w="2086" w:type="dxa"/>
            <w:tcBorders>
              <w:top w:val="single" w:sz="4" w:space="0" w:color="auto"/>
              <w:left w:val="single" w:sz="4" w:space="0" w:color="auto"/>
              <w:bottom w:val="single" w:sz="4" w:space="0" w:color="auto"/>
              <w:right w:val="single" w:sz="4" w:space="0" w:color="auto"/>
            </w:tcBorders>
            <w:hideMark/>
          </w:tcPr>
          <w:p w14:paraId="23F108E0" w14:textId="0C3B577F" w:rsidR="004F33A3" w:rsidDel="00993255" w:rsidRDefault="004F33A3" w:rsidP="00056DD3">
            <w:pPr>
              <w:tabs>
                <w:tab w:val="left" w:pos="2220"/>
              </w:tabs>
              <w:rPr>
                <w:del w:id="121" w:author="Chris Olsen" w:date="2018-09-27T15:09:00Z"/>
              </w:rPr>
            </w:pPr>
            <w:del w:id="122" w:author="Chris Olsen" w:date="2018-09-27T15:09:00Z">
              <w:r w:rsidDel="00993255">
                <w:delText>192.168.20.100 (Gig0/0)</w:delText>
              </w:r>
            </w:del>
          </w:p>
        </w:tc>
        <w:tc>
          <w:tcPr>
            <w:tcW w:w="1262" w:type="dxa"/>
            <w:tcBorders>
              <w:top w:val="single" w:sz="4" w:space="0" w:color="auto"/>
              <w:left w:val="single" w:sz="4" w:space="0" w:color="auto"/>
              <w:bottom w:val="single" w:sz="4" w:space="0" w:color="auto"/>
              <w:right w:val="single" w:sz="4" w:space="0" w:color="auto"/>
            </w:tcBorders>
            <w:hideMark/>
          </w:tcPr>
          <w:p w14:paraId="70EE3ADC" w14:textId="7C0F0FEC" w:rsidR="004F33A3" w:rsidDel="00993255" w:rsidRDefault="004F33A3" w:rsidP="00056DD3">
            <w:pPr>
              <w:tabs>
                <w:tab w:val="left" w:pos="2220"/>
              </w:tabs>
              <w:rPr>
                <w:del w:id="123" w:author="Chris Olsen" w:date="2018-09-27T15:09:00Z"/>
              </w:rPr>
            </w:pPr>
            <w:del w:id="124" w:author="Chris Olsen" w:date="2018-09-27T15:09:00Z">
              <w:r w:rsidDel="00993255">
                <w:delText>cisco</w:delText>
              </w:r>
            </w:del>
          </w:p>
        </w:tc>
        <w:tc>
          <w:tcPr>
            <w:tcW w:w="1198" w:type="dxa"/>
            <w:tcBorders>
              <w:top w:val="single" w:sz="4" w:space="0" w:color="auto"/>
              <w:left w:val="single" w:sz="4" w:space="0" w:color="auto"/>
              <w:bottom w:val="single" w:sz="4" w:space="0" w:color="auto"/>
              <w:right w:val="single" w:sz="4" w:space="0" w:color="auto"/>
            </w:tcBorders>
            <w:hideMark/>
          </w:tcPr>
          <w:p w14:paraId="7E5500AE" w14:textId="60177D46" w:rsidR="004F33A3" w:rsidDel="00993255" w:rsidRDefault="004F33A3" w:rsidP="00056DD3">
            <w:pPr>
              <w:tabs>
                <w:tab w:val="left" w:pos="2220"/>
              </w:tabs>
              <w:rPr>
                <w:del w:id="125" w:author="Chris Olsen" w:date="2018-09-27T15:09:00Z"/>
              </w:rPr>
            </w:pPr>
            <w:del w:id="126" w:author="Chris Olsen" w:date="2018-09-27T15:09:00Z">
              <w:r w:rsidDel="00993255">
                <w:delText>cisco</w:delText>
              </w:r>
            </w:del>
          </w:p>
        </w:tc>
      </w:tr>
      <w:tr w:rsidR="004F33A3" w:rsidDel="00993255" w14:paraId="2C2948E2" w14:textId="16DC7894" w:rsidTr="00056DD3">
        <w:trPr>
          <w:trHeight w:val="288"/>
          <w:del w:id="127"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364DE1B9" w14:textId="456E4FDE" w:rsidR="004F33A3" w:rsidDel="00993255" w:rsidRDefault="004F33A3" w:rsidP="00056DD3">
            <w:pPr>
              <w:tabs>
                <w:tab w:val="left" w:pos="2220"/>
              </w:tabs>
              <w:rPr>
                <w:del w:id="128" w:author="Chris Olsen" w:date="2018-09-27T15:09:00Z"/>
              </w:rPr>
            </w:pPr>
            <w:del w:id="129" w:author="Chris Olsen" w:date="2018-09-27T15:09:00Z">
              <w:r w:rsidDel="00993255">
                <w:delText>NX-OSv</w:delText>
              </w:r>
            </w:del>
          </w:p>
        </w:tc>
        <w:tc>
          <w:tcPr>
            <w:tcW w:w="2248" w:type="dxa"/>
            <w:tcBorders>
              <w:top w:val="single" w:sz="4" w:space="0" w:color="auto"/>
              <w:left w:val="single" w:sz="4" w:space="0" w:color="auto"/>
              <w:bottom w:val="single" w:sz="4" w:space="0" w:color="auto"/>
              <w:right w:val="single" w:sz="4" w:space="0" w:color="auto"/>
            </w:tcBorders>
            <w:hideMark/>
          </w:tcPr>
          <w:p w14:paraId="64D93E70" w14:textId="35B41792" w:rsidR="004F33A3" w:rsidDel="00993255" w:rsidRDefault="004F33A3" w:rsidP="00056DD3">
            <w:pPr>
              <w:tabs>
                <w:tab w:val="left" w:pos="2220"/>
              </w:tabs>
              <w:rPr>
                <w:del w:id="130" w:author="Chris Olsen" w:date="2018-09-27T15:09:00Z"/>
              </w:rPr>
            </w:pPr>
            <w:del w:id="131" w:author="Chris Olsen" w:date="2018-09-27T15:09:00Z">
              <w:r w:rsidDel="00993255">
                <w:delText>Cisco NX-OS v7.0(3)I7(2)</w:delText>
              </w:r>
            </w:del>
          </w:p>
        </w:tc>
        <w:tc>
          <w:tcPr>
            <w:tcW w:w="2550" w:type="dxa"/>
            <w:tcBorders>
              <w:top w:val="single" w:sz="4" w:space="0" w:color="auto"/>
              <w:left w:val="single" w:sz="4" w:space="0" w:color="auto"/>
              <w:bottom w:val="single" w:sz="4" w:space="0" w:color="auto"/>
              <w:right w:val="single" w:sz="4" w:space="0" w:color="auto"/>
            </w:tcBorders>
            <w:hideMark/>
          </w:tcPr>
          <w:p w14:paraId="7D3D2C6B" w14:textId="63CC8CCF" w:rsidR="004F33A3" w:rsidDel="00993255" w:rsidRDefault="004F33A3" w:rsidP="00056DD3">
            <w:pPr>
              <w:tabs>
                <w:tab w:val="left" w:pos="2220"/>
              </w:tabs>
              <w:rPr>
                <w:del w:id="132" w:author="Chris Olsen" w:date="2018-09-27T15:09:00Z"/>
              </w:rPr>
            </w:pPr>
            <w:del w:id="133" w:author="Chris Olsen" w:date="2018-09-27T15:09:00Z">
              <w:r w:rsidDel="00993255">
                <w:delText>192.168.10.60 (Mgmt0)</w:delText>
              </w:r>
            </w:del>
          </w:p>
        </w:tc>
        <w:tc>
          <w:tcPr>
            <w:tcW w:w="2086" w:type="dxa"/>
            <w:tcBorders>
              <w:top w:val="single" w:sz="4" w:space="0" w:color="auto"/>
              <w:left w:val="single" w:sz="4" w:space="0" w:color="auto"/>
              <w:bottom w:val="single" w:sz="4" w:space="0" w:color="auto"/>
              <w:right w:val="single" w:sz="4" w:space="0" w:color="auto"/>
            </w:tcBorders>
          </w:tcPr>
          <w:p w14:paraId="2EDE0DFE" w14:textId="534A1B0F" w:rsidR="004F33A3" w:rsidDel="00993255" w:rsidRDefault="004F33A3" w:rsidP="00056DD3">
            <w:pPr>
              <w:tabs>
                <w:tab w:val="left" w:pos="2220"/>
              </w:tabs>
              <w:rPr>
                <w:del w:id="134" w:author="Chris Olsen" w:date="2018-09-27T15:09:00Z"/>
              </w:rPr>
            </w:pPr>
            <w:del w:id="135" w:author="Chris Olsen" w:date="2018-09-27T15:09:00Z">
              <w:r w:rsidDel="00993255">
                <w:delText>Not Initially assigned</w:delText>
              </w:r>
            </w:del>
          </w:p>
        </w:tc>
        <w:tc>
          <w:tcPr>
            <w:tcW w:w="1262" w:type="dxa"/>
            <w:tcBorders>
              <w:top w:val="single" w:sz="4" w:space="0" w:color="auto"/>
              <w:left w:val="single" w:sz="4" w:space="0" w:color="auto"/>
              <w:bottom w:val="single" w:sz="4" w:space="0" w:color="auto"/>
              <w:right w:val="single" w:sz="4" w:space="0" w:color="auto"/>
            </w:tcBorders>
            <w:hideMark/>
          </w:tcPr>
          <w:p w14:paraId="17CB8C56" w14:textId="6DB2ED31" w:rsidR="004F33A3" w:rsidDel="00993255" w:rsidRDefault="004F33A3" w:rsidP="00056DD3">
            <w:pPr>
              <w:tabs>
                <w:tab w:val="left" w:pos="2220"/>
              </w:tabs>
              <w:rPr>
                <w:del w:id="136" w:author="Chris Olsen" w:date="2018-09-27T15:09:00Z"/>
              </w:rPr>
            </w:pPr>
            <w:del w:id="137" w:author="Chris Olsen" w:date="2018-09-27T15:09:00Z">
              <w:r w:rsidDel="00993255">
                <w:delText>admin</w:delText>
              </w:r>
            </w:del>
          </w:p>
        </w:tc>
        <w:tc>
          <w:tcPr>
            <w:tcW w:w="1198" w:type="dxa"/>
            <w:tcBorders>
              <w:top w:val="single" w:sz="4" w:space="0" w:color="auto"/>
              <w:left w:val="single" w:sz="4" w:space="0" w:color="auto"/>
              <w:bottom w:val="single" w:sz="4" w:space="0" w:color="auto"/>
              <w:right w:val="single" w:sz="4" w:space="0" w:color="auto"/>
            </w:tcBorders>
            <w:hideMark/>
          </w:tcPr>
          <w:p w14:paraId="76D38885" w14:textId="7F55BA64" w:rsidR="004F33A3" w:rsidDel="00993255" w:rsidRDefault="004F33A3" w:rsidP="00056DD3">
            <w:pPr>
              <w:tabs>
                <w:tab w:val="left" w:pos="2220"/>
              </w:tabs>
              <w:rPr>
                <w:del w:id="138" w:author="Chris Olsen" w:date="2018-09-27T15:09:00Z"/>
              </w:rPr>
            </w:pPr>
            <w:del w:id="139" w:author="Chris Olsen" w:date="2018-09-27T15:09:00Z">
              <w:r w:rsidDel="00993255">
                <w:delText>Passw0rd1</w:delText>
              </w:r>
            </w:del>
          </w:p>
        </w:tc>
      </w:tr>
      <w:tr w:rsidR="004F33A3" w:rsidDel="00993255" w14:paraId="68772177" w14:textId="34B319DF" w:rsidTr="00056DD3">
        <w:trPr>
          <w:trHeight w:val="272"/>
          <w:del w:id="140"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46DDD59A" w14:textId="67216B6E" w:rsidR="004F33A3" w:rsidDel="00993255" w:rsidRDefault="004F33A3" w:rsidP="00056DD3">
            <w:pPr>
              <w:tabs>
                <w:tab w:val="left" w:pos="2220"/>
              </w:tabs>
              <w:rPr>
                <w:del w:id="141" w:author="Chris Olsen" w:date="2018-09-27T15:09:00Z"/>
              </w:rPr>
            </w:pPr>
            <w:del w:id="142" w:author="Chris Olsen" w:date="2018-09-27T15:09:00Z">
              <w:r w:rsidDel="00993255">
                <w:delText>ACI Controller</w:delText>
              </w:r>
            </w:del>
          </w:p>
        </w:tc>
        <w:tc>
          <w:tcPr>
            <w:tcW w:w="2248" w:type="dxa"/>
            <w:tcBorders>
              <w:top w:val="single" w:sz="4" w:space="0" w:color="auto"/>
              <w:left w:val="single" w:sz="4" w:space="0" w:color="auto"/>
              <w:bottom w:val="single" w:sz="4" w:space="0" w:color="auto"/>
              <w:right w:val="single" w:sz="4" w:space="0" w:color="auto"/>
            </w:tcBorders>
            <w:hideMark/>
          </w:tcPr>
          <w:p w14:paraId="47584412" w14:textId="4D3F8505" w:rsidR="004F33A3" w:rsidDel="00993255" w:rsidRDefault="004F33A3" w:rsidP="00056DD3">
            <w:pPr>
              <w:tabs>
                <w:tab w:val="left" w:pos="2220"/>
              </w:tabs>
              <w:rPr>
                <w:del w:id="143" w:author="Chris Olsen" w:date="2018-09-27T15:09:00Z"/>
              </w:rPr>
            </w:pPr>
            <w:del w:id="144" w:author="Chris Olsen" w:date="2018-09-27T15:09:00Z">
              <w:r w:rsidDel="00993255">
                <w:delText>Cisco ACI Controller (APIC)</w:delText>
              </w:r>
            </w:del>
          </w:p>
        </w:tc>
        <w:tc>
          <w:tcPr>
            <w:tcW w:w="2550" w:type="dxa"/>
            <w:tcBorders>
              <w:top w:val="single" w:sz="4" w:space="0" w:color="auto"/>
              <w:left w:val="single" w:sz="4" w:space="0" w:color="auto"/>
              <w:bottom w:val="single" w:sz="4" w:space="0" w:color="auto"/>
              <w:right w:val="single" w:sz="4" w:space="0" w:color="auto"/>
            </w:tcBorders>
            <w:hideMark/>
          </w:tcPr>
          <w:p w14:paraId="20383930" w14:textId="39E00C16" w:rsidR="004F33A3" w:rsidDel="00993255" w:rsidRDefault="004F33A3" w:rsidP="00056DD3">
            <w:pPr>
              <w:tabs>
                <w:tab w:val="left" w:pos="2220"/>
              </w:tabs>
              <w:rPr>
                <w:del w:id="145" w:author="Chris Olsen" w:date="2018-09-27T15:09:00Z"/>
              </w:rPr>
            </w:pPr>
            <w:del w:id="146" w:author="Chris Olsen" w:date="2018-09-27T15:09:00Z">
              <w:r w:rsidDel="00993255">
                <w:delText>192.168.10.1</w:delText>
              </w:r>
            </w:del>
          </w:p>
        </w:tc>
        <w:tc>
          <w:tcPr>
            <w:tcW w:w="2086" w:type="dxa"/>
            <w:tcBorders>
              <w:top w:val="single" w:sz="4" w:space="0" w:color="auto"/>
              <w:left w:val="single" w:sz="4" w:space="0" w:color="auto"/>
              <w:bottom w:val="single" w:sz="4" w:space="0" w:color="auto"/>
              <w:right w:val="single" w:sz="4" w:space="0" w:color="auto"/>
            </w:tcBorders>
            <w:hideMark/>
          </w:tcPr>
          <w:p w14:paraId="27F6A754" w14:textId="20177F0A" w:rsidR="004F33A3" w:rsidDel="00993255" w:rsidRDefault="00720BE7" w:rsidP="00056DD3">
            <w:pPr>
              <w:tabs>
                <w:tab w:val="left" w:pos="2220"/>
              </w:tabs>
              <w:rPr>
                <w:del w:id="147" w:author="Chris Olsen" w:date="2018-09-27T15:09:00Z"/>
              </w:rPr>
            </w:pPr>
            <w:del w:id="148" w:author="Chris Olsen" w:date="2018-09-27T15:09:00Z">
              <w:r w:rsidDel="00993255">
                <w:delText>N/A</w:delText>
              </w:r>
            </w:del>
          </w:p>
        </w:tc>
        <w:tc>
          <w:tcPr>
            <w:tcW w:w="1262" w:type="dxa"/>
            <w:tcBorders>
              <w:top w:val="single" w:sz="4" w:space="0" w:color="auto"/>
              <w:left w:val="single" w:sz="4" w:space="0" w:color="auto"/>
              <w:bottom w:val="single" w:sz="4" w:space="0" w:color="auto"/>
              <w:right w:val="single" w:sz="4" w:space="0" w:color="auto"/>
            </w:tcBorders>
          </w:tcPr>
          <w:p w14:paraId="3C7E0088" w14:textId="5B1792C5" w:rsidR="004F33A3" w:rsidDel="00993255" w:rsidRDefault="004F33A3" w:rsidP="00056DD3">
            <w:pPr>
              <w:tabs>
                <w:tab w:val="left" w:pos="2220"/>
              </w:tabs>
              <w:rPr>
                <w:del w:id="149" w:author="Chris Olsen" w:date="2018-09-27T15:09:00Z"/>
              </w:rPr>
            </w:pPr>
            <w:del w:id="150" w:author="Chris Olsen" w:date="2018-09-27T15:09:00Z">
              <w:r w:rsidDel="00993255">
                <w:delText>admin</w:delText>
              </w:r>
            </w:del>
          </w:p>
        </w:tc>
        <w:tc>
          <w:tcPr>
            <w:tcW w:w="1198" w:type="dxa"/>
            <w:tcBorders>
              <w:top w:val="single" w:sz="4" w:space="0" w:color="auto"/>
              <w:left w:val="single" w:sz="4" w:space="0" w:color="auto"/>
              <w:bottom w:val="single" w:sz="4" w:space="0" w:color="auto"/>
              <w:right w:val="single" w:sz="4" w:space="0" w:color="auto"/>
            </w:tcBorders>
          </w:tcPr>
          <w:p w14:paraId="48E73207" w14:textId="1D3FD3F5" w:rsidR="004F33A3" w:rsidDel="00993255" w:rsidRDefault="004F33A3" w:rsidP="00056DD3">
            <w:pPr>
              <w:tabs>
                <w:tab w:val="left" w:pos="2220"/>
              </w:tabs>
              <w:rPr>
                <w:del w:id="151" w:author="Chris Olsen" w:date="2018-09-27T15:09:00Z"/>
              </w:rPr>
            </w:pPr>
            <w:del w:id="152" w:author="Chris Olsen" w:date="2018-09-27T15:09:00Z">
              <w:r w:rsidDel="00993255">
                <w:delText>ciscoapic</w:delText>
              </w:r>
            </w:del>
          </w:p>
        </w:tc>
      </w:tr>
      <w:tr w:rsidR="004F33A3" w:rsidDel="00993255" w14:paraId="12F3B242" w14:textId="696EB677" w:rsidTr="00056DD3">
        <w:trPr>
          <w:trHeight w:val="272"/>
          <w:del w:id="153" w:author="Chris Olsen" w:date="2018-09-27T15:09:00Z"/>
        </w:trPr>
        <w:tc>
          <w:tcPr>
            <w:tcW w:w="1846" w:type="dxa"/>
            <w:tcBorders>
              <w:top w:val="single" w:sz="4" w:space="0" w:color="auto"/>
              <w:left w:val="single" w:sz="4" w:space="0" w:color="auto"/>
              <w:bottom w:val="single" w:sz="4" w:space="0" w:color="auto"/>
              <w:right w:val="single" w:sz="4" w:space="0" w:color="auto"/>
            </w:tcBorders>
            <w:hideMark/>
          </w:tcPr>
          <w:p w14:paraId="3D4BB3CA" w14:textId="1AE86934" w:rsidR="004F33A3" w:rsidDel="00993255" w:rsidRDefault="004F33A3" w:rsidP="00056DD3">
            <w:pPr>
              <w:tabs>
                <w:tab w:val="left" w:pos="2220"/>
              </w:tabs>
              <w:rPr>
                <w:del w:id="154" w:author="Chris Olsen" w:date="2018-09-27T15:09:00Z"/>
              </w:rPr>
            </w:pPr>
            <w:del w:id="155" w:author="Chris Olsen" w:date="2018-09-27T15:09:00Z">
              <w:r w:rsidDel="00993255">
                <w:delText>UCS Manager</w:delText>
              </w:r>
            </w:del>
          </w:p>
        </w:tc>
        <w:tc>
          <w:tcPr>
            <w:tcW w:w="2248" w:type="dxa"/>
            <w:tcBorders>
              <w:top w:val="single" w:sz="4" w:space="0" w:color="auto"/>
              <w:left w:val="single" w:sz="4" w:space="0" w:color="auto"/>
              <w:bottom w:val="single" w:sz="4" w:space="0" w:color="auto"/>
              <w:right w:val="single" w:sz="4" w:space="0" w:color="auto"/>
            </w:tcBorders>
            <w:hideMark/>
          </w:tcPr>
          <w:p w14:paraId="1C3D12E5" w14:textId="0DCC4A72" w:rsidR="004F33A3" w:rsidDel="00993255" w:rsidRDefault="004F33A3" w:rsidP="00056DD3">
            <w:pPr>
              <w:tabs>
                <w:tab w:val="left" w:pos="2220"/>
              </w:tabs>
              <w:rPr>
                <w:del w:id="156" w:author="Chris Olsen" w:date="2018-09-27T15:09:00Z"/>
              </w:rPr>
            </w:pPr>
            <w:del w:id="157" w:author="Chris Olsen" w:date="2018-09-27T15:09:00Z">
              <w:r w:rsidDel="00993255">
                <w:delText>Cisco UCS Platform Emulator v 3.1(2e)</w:delText>
              </w:r>
            </w:del>
          </w:p>
          <w:p w14:paraId="6E0A8BBE" w14:textId="417EBE8F" w:rsidR="004F33A3" w:rsidDel="00993255" w:rsidRDefault="004F33A3" w:rsidP="00056DD3">
            <w:pPr>
              <w:tabs>
                <w:tab w:val="left" w:pos="2220"/>
              </w:tabs>
              <w:rPr>
                <w:del w:id="158" w:author="Chris Olsen" w:date="2018-09-27T15:09:00Z"/>
              </w:rPr>
            </w:pPr>
            <w:del w:id="159" w:author="Chris Olsen" w:date="2018-09-27T15:09:00Z">
              <w:r w:rsidDel="00993255">
                <w:delText>(UCSPE)</w:delText>
              </w:r>
            </w:del>
          </w:p>
        </w:tc>
        <w:tc>
          <w:tcPr>
            <w:tcW w:w="2550" w:type="dxa"/>
            <w:tcBorders>
              <w:top w:val="single" w:sz="4" w:space="0" w:color="auto"/>
              <w:left w:val="single" w:sz="4" w:space="0" w:color="auto"/>
              <w:bottom w:val="single" w:sz="4" w:space="0" w:color="auto"/>
              <w:right w:val="single" w:sz="4" w:space="0" w:color="auto"/>
            </w:tcBorders>
            <w:hideMark/>
          </w:tcPr>
          <w:p w14:paraId="259FECD7" w14:textId="19E7C4E0" w:rsidR="004F33A3" w:rsidDel="00993255" w:rsidRDefault="004F33A3" w:rsidP="00056DD3">
            <w:pPr>
              <w:tabs>
                <w:tab w:val="left" w:pos="2220"/>
              </w:tabs>
              <w:rPr>
                <w:del w:id="160" w:author="Chris Olsen" w:date="2018-09-27T15:09:00Z"/>
              </w:rPr>
            </w:pPr>
            <w:del w:id="161" w:author="Chris Olsen" w:date="2018-09-27T15:09:00Z">
              <w:r w:rsidDel="00993255">
                <w:delText>192.168.10.90 (Virtual IP Address)</w:delText>
              </w:r>
            </w:del>
          </w:p>
        </w:tc>
        <w:tc>
          <w:tcPr>
            <w:tcW w:w="2086" w:type="dxa"/>
            <w:tcBorders>
              <w:top w:val="single" w:sz="4" w:space="0" w:color="auto"/>
              <w:left w:val="single" w:sz="4" w:space="0" w:color="auto"/>
              <w:bottom w:val="single" w:sz="4" w:space="0" w:color="auto"/>
              <w:right w:val="single" w:sz="4" w:space="0" w:color="auto"/>
            </w:tcBorders>
            <w:hideMark/>
          </w:tcPr>
          <w:p w14:paraId="034DAE7B" w14:textId="07A73609" w:rsidR="004F33A3" w:rsidDel="00993255" w:rsidRDefault="004F33A3" w:rsidP="00056DD3">
            <w:pPr>
              <w:tabs>
                <w:tab w:val="left" w:pos="2220"/>
              </w:tabs>
              <w:rPr>
                <w:del w:id="162" w:author="Chris Olsen" w:date="2018-09-27T15:09:00Z"/>
              </w:rPr>
            </w:pPr>
            <w:del w:id="163" w:author="Chris Olsen" w:date="2018-09-27T15:09:00Z">
              <w:r w:rsidDel="00993255">
                <w:delText xml:space="preserve">192.168.10.91 </w:delText>
              </w:r>
            </w:del>
          </w:p>
          <w:p w14:paraId="562B44E7" w14:textId="43F3F5E7" w:rsidR="004F33A3" w:rsidDel="00993255" w:rsidRDefault="004F33A3" w:rsidP="00056DD3">
            <w:pPr>
              <w:tabs>
                <w:tab w:val="left" w:pos="2220"/>
              </w:tabs>
              <w:rPr>
                <w:del w:id="164" w:author="Chris Olsen" w:date="2018-09-27T15:09:00Z"/>
              </w:rPr>
            </w:pPr>
            <w:del w:id="165" w:author="Chris Olsen" w:date="2018-09-27T15:09:00Z">
              <w:r w:rsidDel="00993255">
                <w:delText>(NIC1 – FI A)</w:delText>
              </w:r>
            </w:del>
          </w:p>
          <w:p w14:paraId="54FF2FCE" w14:textId="4A83E4DF" w:rsidR="004F33A3" w:rsidDel="00993255" w:rsidRDefault="004F33A3" w:rsidP="00056DD3">
            <w:pPr>
              <w:tabs>
                <w:tab w:val="left" w:pos="2220"/>
              </w:tabs>
              <w:rPr>
                <w:del w:id="166" w:author="Chris Olsen" w:date="2018-09-27T15:09:00Z"/>
              </w:rPr>
            </w:pPr>
            <w:del w:id="167" w:author="Chris Olsen" w:date="2018-09-27T15:09:00Z">
              <w:r w:rsidDel="00993255">
                <w:delText xml:space="preserve">192.168.10.92 </w:delText>
              </w:r>
            </w:del>
          </w:p>
          <w:p w14:paraId="5CD9D32B" w14:textId="53F6975A" w:rsidR="004F33A3" w:rsidDel="00993255" w:rsidRDefault="004F33A3" w:rsidP="00056DD3">
            <w:pPr>
              <w:tabs>
                <w:tab w:val="left" w:pos="2220"/>
              </w:tabs>
              <w:rPr>
                <w:del w:id="168" w:author="Chris Olsen" w:date="2018-09-27T15:09:00Z"/>
              </w:rPr>
            </w:pPr>
            <w:del w:id="169" w:author="Chris Olsen" w:date="2018-09-27T15:09:00Z">
              <w:r w:rsidDel="00993255">
                <w:delText>(NIC2 – FI B)</w:delText>
              </w:r>
            </w:del>
          </w:p>
        </w:tc>
        <w:tc>
          <w:tcPr>
            <w:tcW w:w="1262" w:type="dxa"/>
            <w:tcBorders>
              <w:top w:val="single" w:sz="4" w:space="0" w:color="auto"/>
              <w:left w:val="single" w:sz="4" w:space="0" w:color="auto"/>
              <w:bottom w:val="single" w:sz="4" w:space="0" w:color="auto"/>
              <w:right w:val="single" w:sz="4" w:space="0" w:color="auto"/>
            </w:tcBorders>
            <w:hideMark/>
          </w:tcPr>
          <w:p w14:paraId="2B86F097" w14:textId="7EFB8D09" w:rsidR="004F33A3" w:rsidDel="00993255" w:rsidRDefault="004F33A3" w:rsidP="00056DD3">
            <w:pPr>
              <w:tabs>
                <w:tab w:val="left" w:pos="2220"/>
              </w:tabs>
              <w:rPr>
                <w:del w:id="170" w:author="Chris Olsen" w:date="2018-09-27T15:09:00Z"/>
              </w:rPr>
            </w:pPr>
            <w:del w:id="171" w:author="Chris Olsen" w:date="2018-09-27T15:09:00Z">
              <w:r w:rsidDel="00993255">
                <w:delText>ucspe</w:delText>
              </w:r>
            </w:del>
          </w:p>
        </w:tc>
        <w:tc>
          <w:tcPr>
            <w:tcW w:w="1198" w:type="dxa"/>
            <w:tcBorders>
              <w:top w:val="single" w:sz="4" w:space="0" w:color="auto"/>
              <w:left w:val="single" w:sz="4" w:space="0" w:color="auto"/>
              <w:bottom w:val="single" w:sz="4" w:space="0" w:color="auto"/>
              <w:right w:val="single" w:sz="4" w:space="0" w:color="auto"/>
            </w:tcBorders>
            <w:hideMark/>
          </w:tcPr>
          <w:p w14:paraId="72C88DC5" w14:textId="2B154116" w:rsidR="004F33A3" w:rsidDel="00993255" w:rsidRDefault="004F33A3" w:rsidP="00056DD3">
            <w:pPr>
              <w:tabs>
                <w:tab w:val="left" w:pos="2220"/>
              </w:tabs>
              <w:rPr>
                <w:del w:id="172" w:author="Chris Olsen" w:date="2018-09-27T15:09:00Z"/>
              </w:rPr>
            </w:pPr>
            <w:del w:id="173" w:author="Chris Olsen" w:date="2018-09-27T15:09:00Z">
              <w:r w:rsidDel="00993255">
                <w:delText>ucspe</w:delText>
              </w:r>
            </w:del>
          </w:p>
        </w:tc>
      </w:tr>
    </w:tbl>
    <w:p w14:paraId="2A0A52D6" w14:textId="575AEC63" w:rsidR="004F33A3" w:rsidDel="00993255" w:rsidRDefault="004F33A3" w:rsidP="004F33A3">
      <w:pPr>
        <w:pStyle w:val="ExerciseTitle"/>
        <w:rPr>
          <w:del w:id="174" w:author="Chris Olsen" w:date="2018-09-27T15:09:00Z"/>
        </w:rPr>
      </w:pPr>
    </w:p>
    <w:tbl>
      <w:tblPr>
        <w:tblStyle w:val="TableGrid"/>
        <w:tblW w:w="8995" w:type="dxa"/>
        <w:tblInd w:w="355" w:type="dxa"/>
        <w:tblLook w:val="04A0" w:firstRow="1" w:lastRow="0" w:firstColumn="1" w:lastColumn="0" w:noHBand="0" w:noVBand="1"/>
      </w:tblPr>
      <w:tblGrid>
        <w:gridCol w:w="8995"/>
      </w:tblGrid>
      <w:tr w:rsidR="004F33A3" w:rsidDel="00993255" w14:paraId="73908B95" w14:textId="163A4590" w:rsidTr="00056DD3">
        <w:trPr>
          <w:del w:id="175" w:author="Chris Olsen" w:date="2018-09-27T15:09:00Z"/>
        </w:trPr>
        <w:tc>
          <w:tcPr>
            <w:tcW w:w="8995" w:type="dxa"/>
          </w:tcPr>
          <w:p w14:paraId="6918B2CF" w14:textId="27D7A0A3" w:rsidR="004F33A3" w:rsidDel="00993255" w:rsidRDefault="004F33A3" w:rsidP="00056DD3">
            <w:pPr>
              <w:rPr>
                <w:del w:id="176" w:author="Chris Olsen" w:date="2018-09-27T15:09:00Z"/>
              </w:rPr>
            </w:pPr>
            <w:del w:id="177" w:author="Chris Olsen" w:date="2018-09-27T15:09:00Z">
              <w:r w:rsidDel="00993255">
                <w:delText>NOTE</w:delText>
              </w:r>
              <w:r w:rsidDel="00993255">
                <w:rPr>
                  <w:rStyle w:val="CommentReference"/>
                </w:rPr>
                <w:delText xml:space="preserve"> </w:delText>
              </w:r>
              <w:r w:rsidDel="00993255">
                <w:delText>CALLOUT</w:delText>
              </w:r>
            </w:del>
          </w:p>
        </w:tc>
      </w:tr>
      <w:tr w:rsidR="004F33A3" w:rsidDel="00993255" w14:paraId="062A789E" w14:textId="4AB8A032" w:rsidTr="00056DD3">
        <w:trPr>
          <w:trHeight w:val="80"/>
          <w:del w:id="178" w:author="Chris Olsen" w:date="2018-09-27T15:09:00Z"/>
        </w:trPr>
        <w:tc>
          <w:tcPr>
            <w:tcW w:w="8995" w:type="dxa"/>
          </w:tcPr>
          <w:p w14:paraId="0B47D1E9" w14:textId="0443E7BE" w:rsidR="004F33A3" w:rsidDel="00993255" w:rsidRDefault="004F33A3" w:rsidP="00056DD3">
            <w:pPr>
              <w:rPr>
                <w:del w:id="179" w:author="Chris Olsen" w:date="2018-09-27T15:09:00Z"/>
              </w:rPr>
            </w:pPr>
            <w:del w:id="180" w:author="Chris Olsen" w:date="2018-09-27T15:09:00Z">
              <w:r w:rsidDel="00993255">
                <w:delText>These devices are not used in this class:</w:delText>
              </w:r>
            </w:del>
          </w:p>
          <w:p w14:paraId="5D4C9802" w14:textId="6B61052F" w:rsidR="004F33A3" w:rsidDel="00993255" w:rsidRDefault="004F33A3" w:rsidP="004F33A3">
            <w:pPr>
              <w:pStyle w:val="ListParagraph"/>
              <w:numPr>
                <w:ilvl w:val="0"/>
                <w:numId w:val="19"/>
              </w:numPr>
              <w:rPr>
                <w:del w:id="181" w:author="Chris Olsen" w:date="2018-09-27T15:09:00Z"/>
              </w:rPr>
            </w:pPr>
            <w:del w:id="182" w:author="Chris Olsen" w:date="2018-09-27T15:09:00Z">
              <w:r w:rsidDel="00993255">
                <w:delText>ESXI Host</w:delText>
              </w:r>
            </w:del>
          </w:p>
          <w:p w14:paraId="5E705FB0" w14:textId="144CF3A6" w:rsidR="004F33A3" w:rsidDel="00993255" w:rsidRDefault="004F33A3" w:rsidP="004F33A3">
            <w:pPr>
              <w:pStyle w:val="ListParagraph"/>
              <w:numPr>
                <w:ilvl w:val="0"/>
                <w:numId w:val="19"/>
              </w:numPr>
              <w:rPr>
                <w:del w:id="183" w:author="Chris Olsen" w:date="2018-09-27T15:09:00Z"/>
              </w:rPr>
            </w:pPr>
            <w:del w:id="184" w:author="Chris Olsen" w:date="2018-09-27T15:09:00Z">
              <w:r w:rsidDel="00993255">
                <w:delText>vCenter Server</w:delText>
              </w:r>
            </w:del>
          </w:p>
          <w:p w14:paraId="1813D069" w14:textId="19A88E7E" w:rsidR="004F33A3" w:rsidDel="00993255" w:rsidRDefault="004F33A3" w:rsidP="004F33A3">
            <w:pPr>
              <w:pStyle w:val="ListParagraph"/>
              <w:numPr>
                <w:ilvl w:val="0"/>
                <w:numId w:val="19"/>
              </w:numPr>
              <w:rPr>
                <w:del w:id="185" w:author="Chris Olsen" w:date="2018-09-27T15:09:00Z"/>
              </w:rPr>
            </w:pPr>
            <w:del w:id="186" w:author="Chris Olsen" w:date="2018-09-27T15:09:00Z">
              <w:r w:rsidDel="00993255">
                <w:delText>Ansible</w:delText>
              </w:r>
            </w:del>
          </w:p>
          <w:p w14:paraId="4B2F0E15" w14:textId="30B24734" w:rsidR="008B3A49" w:rsidDel="00993255" w:rsidRDefault="008B3A49" w:rsidP="004F33A3">
            <w:pPr>
              <w:pStyle w:val="ListParagraph"/>
              <w:numPr>
                <w:ilvl w:val="0"/>
                <w:numId w:val="19"/>
              </w:numPr>
              <w:rPr>
                <w:del w:id="187" w:author="Chris Olsen" w:date="2018-09-27T15:09:00Z"/>
              </w:rPr>
            </w:pPr>
            <w:del w:id="188" w:author="Chris Olsen" w:date="2018-09-27T15:09:00Z">
              <w:r w:rsidDel="00993255">
                <w:delText>Server 2012</w:delText>
              </w:r>
            </w:del>
          </w:p>
          <w:p w14:paraId="673C0F79" w14:textId="54513705" w:rsidR="00B317C4" w:rsidDel="00993255" w:rsidRDefault="00B317C4" w:rsidP="004F33A3">
            <w:pPr>
              <w:pStyle w:val="ListParagraph"/>
              <w:numPr>
                <w:ilvl w:val="0"/>
                <w:numId w:val="19"/>
              </w:numPr>
              <w:rPr>
                <w:del w:id="189" w:author="Chris Olsen" w:date="2018-09-27T15:09:00Z"/>
              </w:rPr>
            </w:pPr>
            <w:del w:id="190" w:author="Chris Olsen" w:date="2018-09-27T15:09:00Z">
              <w:r w:rsidDel="00993255">
                <w:delText>IOSXRv</w:delText>
              </w:r>
            </w:del>
          </w:p>
        </w:tc>
      </w:tr>
    </w:tbl>
    <w:p w14:paraId="2661E8D7" w14:textId="27E66ECA" w:rsidR="004F33A3" w:rsidRPr="00556FEB" w:rsidDel="00993255" w:rsidRDefault="004F33A3" w:rsidP="004F33A3">
      <w:pPr>
        <w:rPr>
          <w:del w:id="191" w:author="Chris Olsen" w:date="2018-09-27T15:09:00Z"/>
        </w:rPr>
      </w:pPr>
    </w:p>
    <w:p w14:paraId="152E56BA" w14:textId="77777777" w:rsidR="004F33A3" w:rsidRPr="00556FEB" w:rsidRDefault="004F33A3" w:rsidP="004F33A3"/>
    <w:p w14:paraId="2DC1D026" w14:textId="77777777" w:rsidR="004F33A3" w:rsidRPr="00001DFF" w:rsidRDefault="008A1018" w:rsidP="004F33A3">
      <w:pPr>
        <w:pStyle w:val="ExerciseTitle"/>
      </w:pPr>
      <w:r>
        <w:t>IOS XE N</w:t>
      </w:r>
      <w:r w:rsidR="00674210">
        <w:t>ETCONF</w:t>
      </w:r>
    </w:p>
    <w:p w14:paraId="7F5B0C94" w14:textId="77777777" w:rsidR="004F33A3" w:rsidRPr="00556FEB" w:rsidRDefault="004F33A3" w:rsidP="004F33A3">
      <w:r>
        <w:t xml:space="preserve">In this Exercise </w:t>
      </w:r>
      <w:r w:rsidR="008A1018">
        <w:t>you will use the N</w:t>
      </w:r>
      <w:r w:rsidR="00674210">
        <w:t>ETCONF</w:t>
      </w:r>
      <w:r w:rsidR="008A1018">
        <w:t xml:space="preserve"> protocol to edit the configuration on the IOS XE router.</w:t>
      </w:r>
    </w:p>
    <w:p w14:paraId="62FE949B" w14:textId="77777777" w:rsidR="004F33A3" w:rsidRDefault="008A1018" w:rsidP="004F33A3">
      <w:r>
        <w:t>As the N</w:t>
      </w:r>
      <w:r w:rsidR="00674210">
        <w:t>ETCONF</w:t>
      </w:r>
      <w:r>
        <w:t xml:space="preserve"> protocol only uses XML, the protocols JSON and REST are not applicable.  Postman has no value with N</w:t>
      </w:r>
      <w:r w:rsidR="00674210">
        <w:t>ETCONF</w:t>
      </w:r>
      <w:r>
        <w:t>.</w:t>
      </w:r>
      <w:r w:rsidR="00674210">
        <w:t xml:space="preserve">   NETCONF is designed to allow remote configuration of a device with the YANG mode.</w:t>
      </w:r>
    </w:p>
    <w:p w14:paraId="5B97EE7A" w14:textId="77777777" w:rsidR="00FB0DA2" w:rsidRPr="00556FEB" w:rsidRDefault="00547FAD" w:rsidP="004F33A3">
      <w:r w:rsidRPr="00547FAD">
        <w:t>Extensible Markup Language</w:t>
      </w:r>
      <w:r>
        <w:t>, or XML, is a</w:t>
      </w:r>
      <w:r w:rsidRPr="00547FAD">
        <w:t xml:space="preserve"> standard maintained by the World Wide Web Consortium (W3C) that defines a syntax that lets you create markup languages to specify information structures. Information structures define the type of information. External processes can manipulate these information structures and publish them in a variety of formats. </w:t>
      </w:r>
      <w:r>
        <w:t xml:space="preserve"> While </w:t>
      </w:r>
      <w:r w:rsidRPr="00547FAD">
        <w:t>XML allows you to define your own customized markup language</w:t>
      </w:r>
      <w:r>
        <w:t>, Cisco has created all the XML definitions for Cisco products.</w:t>
      </w:r>
    </w:p>
    <w:p w14:paraId="6EA494EF" w14:textId="77777777" w:rsidR="004F33A3" w:rsidRDefault="008A1018" w:rsidP="004F33A3">
      <w:pPr>
        <w:pStyle w:val="TaskTitle"/>
      </w:pPr>
      <w:r>
        <w:t>Task 1:  N</w:t>
      </w:r>
      <w:r w:rsidR="00674210">
        <w:t>ETCONF</w:t>
      </w:r>
      <w:r>
        <w:t xml:space="preserve"> on IOS XE initial configuration.</w:t>
      </w:r>
    </w:p>
    <w:p w14:paraId="3AF29421" w14:textId="77777777" w:rsidR="004F33A3" w:rsidRDefault="004F33A3" w:rsidP="004F33A3">
      <w:r>
        <w:t>In this task</w:t>
      </w:r>
      <w:r w:rsidR="008A1018">
        <w:t xml:space="preserve"> you will configure the commands to enable </w:t>
      </w:r>
      <w:r w:rsidR="00674210">
        <w:rPr>
          <w:b/>
        </w:rPr>
        <w:t>NETCONF</w:t>
      </w:r>
      <w:r w:rsidR="008A1018">
        <w:t xml:space="preserve"> on your CSR1000v.</w:t>
      </w:r>
    </w:p>
    <w:p w14:paraId="072980D8" w14:textId="77777777" w:rsidR="004F33A3" w:rsidRPr="00D92C55" w:rsidRDefault="004F33A3" w:rsidP="004F33A3">
      <w:pPr>
        <w:pStyle w:val="How-ToHeader"/>
      </w:pPr>
      <w:r w:rsidRPr="00D92C55">
        <w:t>How-to Steps</w:t>
      </w:r>
    </w:p>
    <w:p w14:paraId="5E40A38D" w14:textId="77777777" w:rsidR="004F33A3" w:rsidRDefault="004F33A3" w:rsidP="004F33A3">
      <w:pPr>
        <w:pStyle w:val="ListParagraph"/>
        <w:numPr>
          <w:ilvl w:val="0"/>
          <w:numId w:val="18"/>
        </w:numPr>
      </w:pPr>
      <w:r>
        <w:t xml:space="preserve">Starting from your login page on Remotelabs.com as described in Lab 0, click on </w:t>
      </w:r>
      <w:r w:rsidRPr="00764B8F">
        <w:rPr>
          <w:b/>
        </w:rPr>
        <w:t>Connect via Topology</w:t>
      </w:r>
      <w:r>
        <w:t>.</w:t>
      </w:r>
    </w:p>
    <w:p w14:paraId="70CF4431" w14:textId="77777777" w:rsidR="004F33A3" w:rsidRDefault="004F33A3" w:rsidP="004F33A3">
      <w:pPr>
        <w:pStyle w:val="ListParagraph"/>
      </w:pPr>
      <w:r>
        <w:rPr>
          <w:noProof/>
        </w:rPr>
        <w:drawing>
          <wp:inline distT="0" distB="0" distL="0" distR="0" wp14:anchorId="67FC7585" wp14:editId="5B356EC5">
            <wp:extent cx="2180952" cy="1771429"/>
            <wp:effectExtent l="0" t="0" r="0" b="63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2180952" cy="1771429"/>
                    </a:xfrm>
                    <a:prstGeom prst="rect">
                      <a:avLst/>
                    </a:prstGeom>
                  </pic:spPr>
                </pic:pic>
              </a:graphicData>
            </a:graphic>
          </wp:inline>
        </w:drawing>
      </w:r>
    </w:p>
    <w:p w14:paraId="5A780230" w14:textId="77777777" w:rsidR="004F33A3" w:rsidRDefault="004F33A3" w:rsidP="004F33A3">
      <w:pPr>
        <w:pStyle w:val="ListParagraph"/>
        <w:numPr>
          <w:ilvl w:val="0"/>
          <w:numId w:val="18"/>
        </w:numPr>
      </w:pPr>
      <w:r>
        <w:t>The lab topology diagram will open.  Notice how you can hover your mouse over the individual computers to see which you can connect into directly form the web portal.</w:t>
      </w:r>
    </w:p>
    <w:tbl>
      <w:tblPr>
        <w:tblStyle w:val="TableGrid"/>
        <w:tblW w:w="8995" w:type="dxa"/>
        <w:tblInd w:w="355" w:type="dxa"/>
        <w:tblLook w:val="04A0" w:firstRow="1" w:lastRow="0" w:firstColumn="1" w:lastColumn="0" w:noHBand="0" w:noVBand="1"/>
      </w:tblPr>
      <w:tblGrid>
        <w:gridCol w:w="8995"/>
      </w:tblGrid>
      <w:tr w:rsidR="004F33A3" w14:paraId="0AA986FC" w14:textId="77777777" w:rsidTr="00056DD3">
        <w:tc>
          <w:tcPr>
            <w:tcW w:w="8995" w:type="dxa"/>
          </w:tcPr>
          <w:p w14:paraId="48F8C4FA" w14:textId="77777777" w:rsidR="004F33A3" w:rsidRDefault="004F33A3" w:rsidP="00056DD3">
            <w:r>
              <w:lastRenderedPageBreak/>
              <w:t>NOTE_CALLOUT</w:t>
            </w:r>
          </w:p>
        </w:tc>
      </w:tr>
      <w:tr w:rsidR="004F33A3" w14:paraId="7D7C4D2C" w14:textId="77777777" w:rsidTr="00056DD3">
        <w:tc>
          <w:tcPr>
            <w:tcW w:w="8995" w:type="dxa"/>
          </w:tcPr>
          <w:p w14:paraId="24AC350F" w14:textId="77777777" w:rsidR="004F33A3" w:rsidRDefault="004F33A3" w:rsidP="00056DD3">
            <w:r w:rsidRPr="00D14B09">
              <w:t>In this</w:t>
            </w:r>
            <w:r>
              <w:t xml:space="preserve"> Global Knowledge</w:t>
            </w:r>
            <w:r w:rsidRPr="00D14B09">
              <w:t xml:space="preserve"> lab environment, you can open any of the virtual machines</w:t>
            </w:r>
            <w:r>
              <w:t xml:space="preserve"> with a “hot link,”</w:t>
            </w:r>
            <w:r w:rsidRPr="00D14B09">
              <w:t xml:space="preserve"> but you can have only one VM open at any one time.  Opening </w:t>
            </w:r>
            <w:r>
              <w:t>a second</w:t>
            </w:r>
            <w:r w:rsidRPr="00D14B09">
              <w:t xml:space="preserve"> VM will close the </w:t>
            </w:r>
            <w:r>
              <w:t>first connection</w:t>
            </w:r>
            <w:r w:rsidRPr="00D14B09">
              <w:t xml:space="preserve"> you were in, without losing any of your settings</w:t>
            </w:r>
            <w:r>
              <w:t xml:space="preserve"> or internal network connections</w:t>
            </w:r>
            <w:r w:rsidRPr="00D14B09">
              <w:t>.</w:t>
            </w:r>
          </w:p>
        </w:tc>
      </w:tr>
    </w:tbl>
    <w:p w14:paraId="24A99130" w14:textId="77777777" w:rsidR="004F33A3" w:rsidRDefault="004F33A3" w:rsidP="004F33A3">
      <w:pPr>
        <w:pStyle w:val="ListParagraph"/>
      </w:pPr>
    </w:p>
    <w:p w14:paraId="677CCA23" w14:textId="4B01EA02" w:rsidR="00325BD8" w:rsidRDefault="00325BD8" w:rsidP="004F33A3">
      <w:pPr>
        <w:pStyle w:val="ListParagraph"/>
        <w:numPr>
          <w:ilvl w:val="0"/>
          <w:numId w:val="18"/>
        </w:numPr>
        <w:rPr>
          <w:ins w:id="192" w:author="Chris Olsen" w:date="2018-09-27T15:26:00Z"/>
        </w:rPr>
      </w:pPr>
      <w:ins w:id="193" w:author="Chris Olsen" w:date="2018-09-27T15:26:00Z">
        <w:r>
          <w:t xml:space="preserve">Ensure these Python labs have been done first:  </w:t>
        </w:r>
      </w:ins>
      <w:ins w:id="194" w:author="Chris Olsen" w:date="2018-09-27T15:27:00Z">
        <w:r>
          <w:t>11,</w:t>
        </w:r>
      </w:ins>
      <w:ins w:id="195" w:author="Chris Olsen" w:date="2018-09-27T15:47:00Z">
        <w:r w:rsidR="003C3F58">
          <w:t xml:space="preserve"> 12,</w:t>
        </w:r>
      </w:ins>
      <w:ins w:id="196" w:author="Chris Olsen" w:date="2018-09-27T15:27:00Z">
        <w:r>
          <w:t xml:space="preserve"> 13, 14</w:t>
        </w:r>
      </w:ins>
    </w:p>
    <w:p w14:paraId="1833B030" w14:textId="59A7ADD4" w:rsidR="004F33A3" w:rsidRDefault="00445EEC" w:rsidP="004F33A3">
      <w:pPr>
        <w:pStyle w:val="ListParagraph"/>
        <w:numPr>
          <w:ilvl w:val="0"/>
          <w:numId w:val="18"/>
        </w:numPr>
        <w:rPr>
          <w:ins w:id="197" w:author="Chris Olsen" w:date="2018-09-27T17:37:00Z"/>
        </w:rPr>
      </w:pPr>
      <w:r>
        <w:t xml:space="preserve">Connect to your </w:t>
      </w:r>
      <w:ins w:id="198" w:author="Chris Olsen" w:date="2018-09-27T15:11:00Z">
        <w:r w:rsidR="00993255">
          <w:rPr>
            <w:b/>
          </w:rPr>
          <w:t>Ubuntu Configured</w:t>
        </w:r>
      </w:ins>
      <w:del w:id="199" w:author="Chris Olsen" w:date="2018-09-27T15:11:00Z">
        <w:r w:rsidRPr="008A1018" w:rsidDel="00993255">
          <w:rPr>
            <w:b/>
          </w:rPr>
          <w:delText>Win7</w:delText>
        </w:r>
      </w:del>
      <w:r>
        <w:t xml:space="preserve"> VM.</w:t>
      </w:r>
    </w:p>
    <w:p w14:paraId="10C4966E" w14:textId="383C7E87" w:rsidR="00E36F3D" w:rsidRDefault="00E36F3D" w:rsidP="004F33A3">
      <w:pPr>
        <w:pStyle w:val="ListParagraph"/>
        <w:numPr>
          <w:ilvl w:val="0"/>
          <w:numId w:val="18"/>
        </w:numPr>
        <w:rPr>
          <w:ins w:id="200" w:author="Chris Olsen" w:date="2018-09-27T15:10:00Z"/>
        </w:rPr>
      </w:pPr>
      <w:ins w:id="201" w:author="Chris Olsen" w:date="2018-09-27T17:37:00Z">
        <w:r>
          <w:t>Add some configuration into the IOS XE router.</w:t>
        </w:r>
      </w:ins>
    </w:p>
    <w:p w14:paraId="624BA21B" w14:textId="199CE52C" w:rsidR="00993255" w:rsidRDefault="00993255" w:rsidP="004F33A3">
      <w:pPr>
        <w:pStyle w:val="ListParagraph"/>
        <w:numPr>
          <w:ilvl w:val="0"/>
          <w:numId w:val="18"/>
        </w:numPr>
        <w:rPr>
          <w:ins w:id="202" w:author="Chris Olsen" w:date="2018-09-27T15:11:00Z"/>
        </w:rPr>
      </w:pPr>
      <w:ins w:id="203" w:author="Chris Olsen" w:date="2018-09-27T15:11:00Z">
        <w:r>
          <w:t>Open a Terminal widow.</w:t>
        </w:r>
      </w:ins>
    </w:p>
    <w:p w14:paraId="331083CE" w14:textId="1ECD5D10" w:rsidR="00993255" w:rsidRDefault="00993255" w:rsidP="004F33A3">
      <w:pPr>
        <w:pStyle w:val="ListParagraph"/>
        <w:numPr>
          <w:ilvl w:val="0"/>
          <w:numId w:val="18"/>
        </w:numPr>
        <w:rPr>
          <w:ins w:id="204" w:author="Chris Olsen" w:date="2018-09-27T15:12:00Z"/>
        </w:rPr>
      </w:pPr>
      <w:ins w:id="205" w:author="Chris Olsen" w:date="2018-09-27T15:11:00Z">
        <w:r>
          <w:t xml:space="preserve">Type in the command to connect to your CSR </w:t>
        </w:r>
      </w:ins>
      <w:ins w:id="206" w:author="Chris Olsen" w:date="2018-09-27T15:12:00Z">
        <w:r>
          <w:t xml:space="preserve">router with </w:t>
        </w:r>
        <w:proofErr w:type="spellStart"/>
        <w:r>
          <w:t>netconf</w:t>
        </w:r>
        <w:proofErr w:type="spellEnd"/>
      </w:ins>
    </w:p>
    <w:p w14:paraId="4777EA88" w14:textId="06BBDC4D" w:rsidR="00993255" w:rsidRPr="00993255" w:rsidRDefault="00993255" w:rsidP="00993255">
      <w:pPr>
        <w:pStyle w:val="ListParagraph"/>
        <w:rPr>
          <w:ins w:id="207" w:author="Chris Olsen" w:date="2018-09-27T15:10:00Z"/>
          <w:rStyle w:val="Code"/>
          <w:rPrChange w:id="208" w:author="Chris Olsen" w:date="2018-09-27T15:12:00Z">
            <w:rPr>
              <w:ins w:id="209" w:author="Chris Olsen" w:date="2018-09-27T15:10:00Z"/>
            </w:rPr>
          </w:rPrChange>
        </w:rPr>
        <w:pPrChange w:id="210" w:author="Chris Olsen" w:date="2018-09-27T15:12:00Z">
          <w:pPr>
            <w:pStyle w:val="ListParagraph"/>
            <w:numPr>
              <w:numId w:val="18"/>
            </w:numPr>
            <w:ind w:hanging="360"/>
          </w:pPr>
        </w:pPrChange>
      </w:pPr>
      <w:proofErr w:type="spellStart"/>
      <w:ins w:id="211" w:author="Chris Olsen" w:date="2018-09-27T15:12:00Z">
        <w:r w:rsidRPr="00993255">
          <w:rPr>
            <w:rStyle w:val="Code"/>
            <w:rPrChange w:id="212" w:author="Chris Olsen" w:date="2018-09-27T15:12:00Z">
              <w:rPr/>
            </w:rPrChange>
          </w:rPr>
          <w:t>ssh</w:t>
        </w:r>
        <w:proofErr w:type="spellEnd"/>
        <w:r w:rsidRPr="00993255">
          <w:rPr>
            <w:rStyle w:val="Code"/>
            <w:rPrChange w:id="213" w:author="Chris Olsen" w:date="2018-09-27T15:12:00Z">
              <w:rPr/>
            </w:rPrChange>
          </w:rPr>
          <w:t xml:space="preserve"> -p 830 </w:t>
        </w:r>
      </w:ins>
      <w:ins w:id="214" w:author="Chris Olsen" w:date="2018-09-27T15:16:00Z">
        <w:r>
          <w:rPr>
            <w:rStyle w:val="Code"/>
          </w:rPr>
          <w:t>admin</w:t>
        </w:r>
      </w:ins>
      <w:ins w:id="215" w:author="Chris Olsen" w:date="2018-09-27T15:12:00Z">
        <w:r w:rsidRPr="00993255">
          <w:rPr>
            <w:rStyle w:val="Code"/>
            <w:rPrChange w:id="216" w:author="Chris Olsen" w:date="2018-09-27T15:12:00Z">
              <w:rPr/>
            </w:rPrChange>
          </w:rPr>
          <w:t>@</w:t>
        </w:r>
      </w:ins>
      <w:ins w:id="217" w:author="Chris Olsen" w:date="2018-09-27T15:16:00Z">
        <w:r w:rsidRPr="00993255">
          <w:rPr>
            <w:rStyle w:val="Code"/>
          </w:rPr>
          <w:t>192.168.</w:t>
        </w:r>
      </w:ins>
      <w:ins w:id="218" w:author="Chris Olsen" w:date="2018-09-27T15:19:00Z">
        <w:r w:rsidR="00A929D8">
          <w:rPr>
            <w:rStyle w:val="Code"/>
          </w:rPr>
          <w:t>1</w:t>
        </w:r>
      </w:ins>
      <w:ins w:id="219" w:author="Chris Olsen" w:date="2018-09-27T15:16:00Z">
        <w:r w:rsidRPr="00993255">
          <w:rPr>
            <w:rStyle w:val="Code"/>
          </w:rPr>
          <w:t xml:space="preserve">0.80 </w:t>
        </w:r>
      </w:ins>
      <w:ins w:id="220" w:author="Chris Olsen" w:date="2018-09-27T15:12:00Z">
        <w:r w:rsidRPr="00993255">
          <w:rPr>
            <w:rStyle w:val="Code"/>
            <w:rPrChange w:id="221" w:author="Chris Olsen" w:date="2018-09-27T15:12:00Z">
              <w:rPr/>
            </w:rPrChange>
          </w:rPr>
          <w:t xml:space="preserve">-s </w:t>
        </w:r>
        <w:proofErr w:type="spellStart"/>
        <w:r w:rsidRPr="00993255">
          <w:rPr>
            <w:rStyle w:val="Code"/>
            <w:rPrChange w:id="222" w:author="Chris Olsen" w:date="2018-09-27T15:12:00Z">
              <w:rPr/>
            </w:rPrChange>
          </w:rPr>
          <w:t>netconf</w:t>
        </w:r>
      </w:ins>
      <w:proofErr w:type="spellEnd"/>
    </w:p>
    <w:p w14:paraId="1665A471" w14:textId="5DF7B95E" w:rsidR="00993255" w:rsidRDefault="00993255" w:rsidP="00993255">
      <w:pPr>
        <w:pStyle w:val="ListParagraph"/>
        <w:rPr>
          <w:ins w:id="223" w:author="Chris Olsen" w:date="2018-09-27T15:10:00Z"/>
        </w:rPr>
        <w:pPrChange w:id="224" w:author="Chris Olsen" w:date="2018-09-27T15:14:00Z">
          <w:pPr>
            <w:pStyle w:val="ListParagraph"/>
            <w:numPr>
              <w:numId w:val="18"/>
            </w:numPr>
            <w:ind w:hanging="360"/>
          </w:pPr>
        </w:pPrChange>
      </w:pPr>
    </w:p>
    <w:p w14:paraId="3F32E23A" w14:textId="7ED9D20E" w:rsidR="00325BD8" w:rsidRDefault="00325BD8" w:rsidP="004F33A3">
      <w:pPr>
        <w:pStyle w:val="ListParagraph"/>
        <w:numPr>
          <w:ilvl w:val="0"/>
          <w:numId w:val="18"/>
        </w:numPr>
        <w:rPr>
          <w:ins w:id="225" w:author="Chris Olsen" w:date="2018-09-27T15:28:00Z"/>
        </w:rPr>
      </w:pPr>
      <w:ins w:id="226" w:author="Chris Olsen" w:date="2018-09-27T15:27:00Z">
        <w:r>
          <w:t xml:space="preserve">Respond with a </w:t>
        </w:r>
        <w:r w:rsidRPr="00325BD8">
          <w:rPr>
            <w:b/>
            <w:rPrChange w:id="227" w:author="Chris Olsen" w:date="2018-09-27T15:28:00Z">
              <w:rPr/>
            </w:rPrChange>
          </w:rPr>
          <w:t>yes</w:t>
        </w:r>
        <w:r>
          <w:t xml:space="preserve"> if promp</w:t>
        </w:r>
      </w:ins>
      <w:ins w:id="228" w:author="Chris Olsen" w:date="2018-09-27T15:28:00Z">
        <w:r>
          <w:t>ted about an RSA key.</w:t>
        </w:r>
      </w:ins>
      <w:ins w:id="229" w:author="Chris Olsen" w:date="2018-09-27T15:43:00Z">
        <w:r w:rsidR="00F440CC">
          <w:t xml:space="preserve">  (you will likely not be prompted for later </w:t>
        </w:r>
        <w:proofErr w:type="spellStart"/>
        <w:r w:rsidR="0012046E">
          <w:t>ssh</w:t>
        </w:r>
        <w:proofErr w:type="spellEnd"/>
        <w:r w:rsidR="0012046E">
          <w:t xml:space="preserve"> sessions)</w:t>
        </w:r>
      </w:ins>
    </w:p>
    <w:p w14:paraId="0558C86D" w14:textId="5D81FA9B" w:rsidR="00325BD8" w:rsidRDefault="00325BD8" w:rsidP="00325BD8">
      <w:pPr>
        <w:pStyle w:val="ListParagraph"/>
        <w:rPr>
          <w:ins w:id="230" w:author="Chris Olsen" w:date="2018-09-27T15:27:00Z"/>
        </w:rPr>
        <w:pPrChange w:id="231" w:author="Chris Olsen" w:date="2018-09-27T15:28:00Z">
          <w:pPr>
            <w:pStyle w:val="ListParagraph"/>
            <w:numPr>
              <w:numId w:val="18"/>
            </w:numPr>
            <w:ind w:hanging="360"/>
          </w:pPr>
        </w:pPrChange>
      </w:pPr>
      <w:ins w:id="232" w:author="Chris Olsen" w:date="2018-09-27T15:28:00Z">
        <w:r>
          <w:rPr>
            <w:noProof/>
          </w:rPr>
          <w:drawing>
            <wp:inline distT="0" distB="0" distL="0" distR="0" wp14:anchorId="5E77EB77" wp14:editId="3C2C38EC">
              <wp:extent cx="5943600" cy="880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880745"/>
                      </a:xfrm>
                      <a:prstGeom prst="rect">
                        <a:avLst/>
                      </a:prstGeom>
                    </pic:spPr>
                  </pic:pic>
                </a:graphicData>
              </a:graphic>
            </wp:inline>
          </w:drawing>
        </w:r>
      </w:ins>
    </w:p>
    <w:p w14:paraId="4D06ACEC" w14:textId="2915EBC2" w:rsidR="00325BD8" w:rsidRDefault="00325BD8" w:rsidP="004F33A3">
      <w:pPr>
        <w:pStyle w:val="ListParagraph"/>
        <w:numPr>
          <w:ilvl w:val="0"/>
          <w:numId w:val="18"/>
        </w:numPr>
        <w:rPr>
          <w:ins w:id="233" w:author="Chris Olsen" w:date="2018-09-27T15:29:00Z"/>
        </w:rPr>
      </w:pPr>
      <w:ins w:id="234" w:author="Chris Olsen" w:date="2018-09-27T15:28:00Z">
        <w:r>
          <w:t>Enter the</w:t>
        </w:r>
      </w:ins>
      <w:ins w:id="235" w:author="Chris Olsen" w:date="2018-09-27T15:29:00Z">
        <w:r>
          <w:t xml:space="preserve"> password </w:t>
        </w:r>
        <w:r w:rsidRPr="008843DF">
          <w:rPr>
            <w:b/>
            <w:rPrChange w:id="236" w:author="Chris Olsen" w:date="2018-09-27T15:29:00Z">
              <w:rPr/>
            </w:rPrChange>
          </w:rPr>
          <w:t xml:space="preserve">cisco </w:t>
        </w:r>
        <w:r>
          <w:t>when prompted.  Note all the XML output of this device capabilities.</w:t>
        </w:r>
      </w:ins>
    </w:p>
    <w:p w14:paraId="1FFFB27E" w14:textId="2837AB63" w:rsidR="00993255" w:rsidRDefault="00993255" w:rsidP="004F33A3">
      <w:pPr>
        <w:pStyle w:val="ListParagraph"/>
        <w:numPr>
          <w:ilvl w:val="0"/>
          <w:numId w:val="18"/>
        </w:numPr>
        <w:rPr>
          <w:ins w:id="237" w:author="Chris Olsen" w:date="2018-09-27T15:10:00Z"/>
        </w:rPr>
      </w:pPr>
      <w:ins w:id="238" w:author="Chris Olsen" w:date="2018-09-27T15:13:00Z">
        <w:r>
          <w:t xml:space="preserve">Enter in this exact XML code </w:t>
        </w:r>
      </w:ins>
      <w:ins w:id="239" w:author="Chris Olsen" w:date="2018-09-27T17:15:00Z">
        <w:r w:rsidR="00AE387B">
          <w:t>directly after the NETCONF prompt</w:t>
        </w:r>
      </w:ins>
      <w:ins w:id="240" w:author="Chris Olsen" w:date="2018-09-27T19:45:00Z">
        <w:r w:rsidR="006F7BFF">
          <w:t xml:space="preserve">.  This is </w:t>
        </w:r>
        <w:r w:rsidR="00A742A5">
          <w:t>stating your NETCONF client capabilities.</w:t>
        </w:r>
      </w:ins>
    </w:p>
    <w:p w14:paraId="201874F9" w14:textId="77777777" w:rsidR="00993255" w:rsidRPr="00993255" w:rsidRDefault="00993255" w:rsidP="00993255">
      <w:pPr>
        <w:pStyle w:val="ListParagraph"/>
        <w:rPr>
          <w:ins w:id="241" w:author="Chris Olsen" w:date="2018-09-27T15:13:00Z"/>
          <w:rStyle w:val="Code"/>
          <w:rPrChange w:id="242" w:author="Chris Olsen" w:date="2018-09-27T15:14:00Z">
            <w:rPr>
              <w:ins w:id="243" w:author="Chris Olsen" w:date="2018-09-27T15:13:00Z"/>
            </w:rPr>
          </w:rPrChange>
        </w:rPr>
      </w:pPr>
      <w:ins w:id="244" w:author="Chris Olsen" w:date="2018-09-27T15:13:00Z">
        <w:r w:rsidRPr="00993255">
          <w:rPr>
            <w:rStyle w:val="Code"/>
            <w:rPrChange w:id="245" w:author="Chris Olsen" w:date="2018-09-27T15:14:00Z">
              <w:rPr/>
            </w:rPrChange>
          </w:rPr>
          <w:t>&lt;?xml version="1.0" encoding="UTF-8"?&gt;</w:t>
        </w:r>
      </w:ins>
    </w:p>
    <w:p w14:paraId="654C2ADA" w14:textId="77777777" w:rsidR="00993255" w:rsidRPr="00993255" w:rsidRDefault="00993255" w:rsidP="00993255">
      <w:pPr>
        <w:pStyle w:val="ListParagraph"/>
        <w:rPr>
          <w:ins w:id="246" w:author="Chris Olsen" w:date="2018-09-27T15:13:00Z"/>
          <w:rStyle w:val="Code"/>
          <w:rPrChange w:id="247" w:author="Chris Olsen" w:date="2018-09-27T15:14:00Z">
            <w:rPr>
              <w:ins w:id="248" w:author="Chris Olsen" w:date="2018-09-27T15:13:00Z"/>
            </w:rPr>
          </w:rPrChange>
        </w:rPr>
      </w:pPr>
      <w:ins w:id="249" w:author="Chris Olsen" w:date="2018-09-27T15:13:00Z">
        <w:r w:rsidRPr="00993255">
          <w:rPr>
            <w:rStyle w:val="Code"/>
            <w:rPrChange w:id="250" w:author="Chris Olsen" w:date="2018-09-27T15:14:00Z">
              <w:rPr/>
            </w:rPrChange>
          </w:rPr>
          <w:t xml:space="preserve">&lt;hello </w:t>
        </w:r>
        <w:proofErr w:type="spellStart"/>
        <w:r w:rsidRPr="00993255">
          <w:rPr>
            <w:rStyle w:val="Code"/>
            <w:rPrChange w:id="251" w:author="Chris Olsen" w:date="2018-09-27T15:14:00Z">
              <w:rPr/>
            </w:rPrChange>
          </w:rPr>
          <w:t>xmlns</w:t>
        </w:r>
        <w:proofErr w:type="spellEnd"/>
        <w:r w:rsidRPr="00993255">
          <w:rPr>
            <w:rStyle w:val="Code"/>
            <w:rPrChange w:id="252" w:author="Chris Olsen" w:date="2018-09-27T15:14:00Z">
              <w:rPr/>
            </w:rPrChange>
          </w:rPr>
          <w:t>="</w:t>
        </w:r>
        <w:proofErr w:type="gramStart"/>
        <w:r w:rsidRPr="00993255">
          <w:rPr>
            <w:rStyle w:val="Code"/>
            <w:rPrChange w:id="253" w:author="Chris Olsen" w:date="2018-09-27T15:14:00Z">
              <w:rPr/>
            </w:rPrChange>
          </w:rPr>
          <w:t>urn:ietf</w:t>
        </w:r>
        <w:proofErr w:type="gramEnd"/>
        <w:r w:rsidRPr="00993255">
          <w:rPr>
            <w:rStyle w:val="Code"/>
            <w:rPrChange w:id="254" w:author="Chris Olsen" w:date="2018-09-27T15:14:00Z">
              <w:rPr/>
            </w:rPrChange>
          </w:rPr>
          <w:t>:params:xml:ns:netconf:base:1.0"&gt;</w:t>
        </w:r>
      </w:ins>
    </w:p>
    <w:p w14:paraId="3614E874" w14:textId="77777777" w:rsidR="00993255" w:rsidRPr="00993255" w:rsidRDefault="00993255" w:rsidP="00993255">
      <w:pPr>
        <w:pStyle w:val="ListParagraph"/>
        <w:rPr>
          <w:ins w:id="255" w:author="Chris Olsen" w:date="2018-09-27T15:13:00Z"/>
          <w:rStyle w:val="Code"/>
          <w:rPrChange w:id="256" w:author="Chris Olsen" w:date="2018-09-27T15:14:00Z">
            <w:rPr>
              <w:ins w:id="257" w:author="Chris Olsen" w:date="2018-09-27T15:13:00Z"/>
            </w:rPr>
          </w:rPrChange>
        </w:rPr>
      </w:pPr>
      <w:ins w:id="258" w:author="Chris Olsen" w:date="2018-09-27T15:13:00Z">
        <w:r w:rsidRPr="00993255">
          <w:rPr>
            <w:rStyle w:val="Code"/>
            <w:rPrChange w:id="259" w:author="Chris Olsen" w:date="2018-09-27T15:14:00Z">
              <w:rPr/>
            </w:rPrChange>
          </w:rPr>
          <w:t xml:space="preserve">    &lt;capabilities&gt;</w:t>
        </w:r>
      </w:ins>
    </w:p>
    <w:p w14:paraId="5B267C43" w14:textId="77777777" w:rsidR="00993255" w:rsidRPr="00993255" w:rsidRDefault="00993255" w:rsidP="00993255">
      <w:pPr>
        <w:pStyle w:val="ListParagraph"/>
        <w:rPr>
          <w:ins w:id="260" w:author="Chris Olsen" w:date="2018-09-27T15:13:00Z"/>
          <w:rStyle w:val="Code"/>
          <w:rPrChange w:id="261" w:author="Chris Olsen" w:date="2018-09-27T15:14:00Z">
            <w:rPr>
              <w:ins w:id="262" w:author="Chris Olsen" w:date="2018-09-27T15:13:00Z"/>
            </w:rPr>
          </w:rPrChange>
        </w:rPr>
      </w:pPr>
      <w:ins w:id="263" w:author="Chris Olsen" w:date="2018-09-27T15:13:00Z">
        <w:r w:rsidRPr="00993255">
          <w:rPr>
            <w:rStyle w:val="Code"/>
            <w:rPrChange w:id="264" w:author="Chris Olsen" w:date="2018-09-27T15:14:00Z">
              <w:rPr/>
            </w:rPrChange>
          </w:rPr>
          <w:t xml:space="preserve">        &lt;capability&gt;</w:t>
        </w:r>
        <w:proofErr w:type="gramStart"/>
        <w:r w:rsidRPr="00993255">
          <w:rPr>
            <w:rStyle w:val="Code"/>
            <w:rPrChange w:id="265" w:author="Chris Olsen" w:date="2018-09-27T15:14:00Z">
              <w:rPr/>
            </w:rPrChange>
          </w:rPr>
          <w:t>urn:ietf</w:t>
        </w:r>
        <w:proofErr w:type="gramEnd"/>
        <w:r w:rsidRPr="00993255">
          <w:rPr>
            <w:rStyle w:val="Code"/>
            <w:rPrChange w:id="266" w:author="Chris Olsen" w:date="2018-09-27T15:14:00Z">
              <w:rPr/>
            </w:rPrChange>
          </w:rPr>
          <w:t>:params:netconf:base:1.0&lt;/capability&gt;</w:t>
        </w:r>
      </w:ins>
    </w:p>
    <w:p w14:paraId="6E79F32C" w14:textId="77777777" w:rsidR="00993255" w:rsidRPr="00993255" w:rsidRDefault="00993255" w:rsidP="00993255">
      <w:pPr>
        <w:pStyle w:val="ListParagraph"/>
        <w:rPr>
          <w:ins w:id="267" w:author="Chris Olsen" w:date="2018-09-27T15:13:00Z"/>
          <w:rStyle w:val="Code"/>
          <w:rPrChange w:id="268" w:author="Chris Olsen" w:date="2018-09-27T15:14:00Z">
            <w:rPr>
              <w:ins w:id="269" w:author="Chris Olsen" w:date="2018-09-27T15:13:00Z"/>
            </w:rPr>
          </w:rPrChange>
        </w:rPr>
      </w:pPr>
      <w:ins w:id="270" w:author="Chris Olsen" w:date="2018-09-27T15:13:00Z">
        <w:r w:rsidRPr="00993255">
          <w:rPr>
            <w:rStyle w:val="Code"/>
            <w:rPrChange w:id="271" w:author="Chris Olsen" w:date="2018-09-27T15:14:00Z">
              <w:rPr/>
            </w:rPrChange>
          </w:rPr>
          <w:t xml:space="preserve">    &lt;/capabilities&gt;</w:t>
        </w:r>
      </w:ins>
    </w:p>
    <w:p w14:paraId="3DA1CBDB" w14:textId="5772E135" w:rsidR="00993255" w:rsidRPr="00993255" w:rsidRDefault="00993255" w:rsidP="00993255">
      <w:pPr>
        <w:pStyle w:val="ListParagraph"/>
        <w:rPr>
          <w:ins w:id="272" w:author="Chris Olsen" w:date="2018-09-27T15:10:00Z"/>
          <w:rStyle w:val="Code"/>
          <w:rPrChange w:id="273" w:author="Chris Olsen" w:date="2018-09-27T15:14:00Z">
            <w:rPr>
              <w:ins w:id="274" w:author="Chris Olsen" w:date="2018-09-27T15:10:00Z"/>
            </w:rPr>
          </w:rPrChange>
        </w:rPr>
        <w:pPrChange w:id="275" w:author="Chris Olsen" w:date="2018-09-27T15:13:00Z">
          <w:pPr>
            <w:pStyle w:val="ListParagraph"/>
            <w:numPr>
              <w:numId w:val="18"/>
            </w:numPr>
            <w:ind w:hanging="360"/>
          </w:pPr>
        </w:pPrChange>
      </w:pPr>
      <w:ins w:id="276" w:author="Chris Olsen" w:date="2018-09-27T15:13:00Z">
        <w:r w:rsidRPr="00993255">
          <w:rPr>
            <w:rStyle w:val="Code"/>
            <w:rPrChange w:id="277" w:author="Chris Olsen" w:date="2018-09-27T15:14:00Z">
              <w:rPr/>
            </w:rPrChange>
          </w:rPr>
          <w:t>&lt;/hello&gt;]]&gt;]]&gt;</w:t>
        </w:r>
      </w:ins>
    </w:p>
    <w:p w14:paraId="2EC77FA4" w14:textId="3C5CFE75" w:rsidR="00A742A5" w:rsidRPr="00A742A5" w:rsidRDefault="00A742A5" w:rsidP="00A742A5">
      <w:pPr>
        <w:pStyle w:val="Note"/>
        <w:rPr>
          <w:ins w:id="278" w:author="Chris Olsen" w:date="2018-09-27T19:50:00Z"/>
          <w:rPrChange w:id="279" w:author="Chris Olsen" w:date="2018-09-27T19:52:00Z">
            <w:rPr>
              <w:ins w:id="280" w:author="Chris Olsen" w:date="2018-09-27T19:50:00Z"/>
            </w:rPr>
          </w:rPrChange>
        </w:rPr>
        <w:pPrChange w:id="281" w:author="Chris Olsen" w:date="2018-09-27T19:52:00Z">
          <w:pPr>
            <w:pStyle w:val="ListParagraph"/>
            <w:numPr>
              <w:numId w:val="18"/>
            </w:numPr>
            <w:ind w:hanging="360"/>
          </w:pPr>
        </w:pPrChange>
      </w:pPr>
      <w:ins w:id="282" w:author="Chris Olsen" w:date="2018-09-27T19:51:00Z">
        <w:r w:rsidRPr="00A742A5">
          <w:rPr>
            <w:rPrChange w:id="283" w:author="Chris Olsen" w:date="2018-09-27T19:52:00Z">
              <w:rPr/>
            </w:rPrChange>
          </w:rPr>
          <w:t xml:space="preserve">Note:  Additional capabilities can be entered above obtained from the NETCONF device </w:t>
        </w:r>
      </w:ins>
      <w:ins w:id="284" w:author="Chris Olsen" w:date="2018-09-27T19:52:00Z">
        <w:r w:rsidRPr="00A742A5">
          <w:rPr>
            <w:rPrChange w:id="285" w:author="Chris Olsen" w:date="2018-09-27T19:52:00Z">
              <w:rPr/>
            </w:rPrChange>
          </w:rPr>
          <w:t>during the initial capabilities exchange.</w:t>
        </w:r>
      </w:ins>
    </w:p>
    <w:p w14:paraId="710A30A1" w14:textId="331E5C4B" w:rsidR="00993255" w:rsidRDefault="00863AA8" w:rsidP="004F33A3">
      <w:pPr>
        <w:pStyle w:val="ListParagraph"/>
        <w:numPr>
          <w:ilvl w:val="0"/>
          <w:numId w:val="18"/>
        </w:numPr>
        <w:rPr>
          <w:ins w:id="286" w:author="Chris Olsen" w:date="2018-09-27T15:30:00Z"/>
        </w:rPr>
      </w:pPr>
      <w:ins w:id="287" w:author="Chris Olsen" w:date="2018-09-27T15:30:00Z">
        <w:r>
          <w:t>You can hit enter a few times</w:t>
        </w:r>
      </w:ins>
      <w:ins w:id="288" w:author="Chris Olsen" w:date="2018-09-27T15:31:00Z">
        <w:r>
          <w:t>.</w:t>
        </w:r>
      </w:ins>
      <w:ins w:id="289" w:author="Chris Olsen" w:date="2018-09-27T15:30:00Z">
        <w:r>
          <w:t xml:space="preserve">  Note how you don’t have a </w:t>
        </w:r>
      </w:ins>
      <w:ins w:id="290" w:author="Chris Olsen" w:date="2018-09-27T19:46:00Z">
        <w:r w:rsidR="00A742A5">
          <w:t xml:space="preserve">left indented </w:t>
        </w:r>
      </w:ins>
      <w:ins w:id="291" w:author="Chris Olsen" w:date="2018-09-27T15:30:00Z">
        <w:r>
          <w:t>prompt</w:t>
        </w:r>
      </w:ins>
      <w:ins w:id="292" w:author="Chris Olsen" w:date="2018-09-27T19:46:00Z">
        <w:r w:rsidR="00A742A5">
          <w:t xml:space="preserve"> at this point</w:t>
        </w:r>
      </w:ins>
      <w:ins w:id="293" w:author="Chris Olsen" w:date="2018-09-27T15:30:00Z">
        <w:r>
          <w:t>.</w:t>
        </w:r>
      </w:ins>
    </w:p>
    <w:p w14:paraId="52448FE2" w14:textId="72629041" w:rsidR="00863AA8" w:rsidRDefault="00863AA8" w:rsidP="00863AA8">
      <w:pPr>
        <w:pStyle w:val="ListParagraph"/>
        <w:rPr>
          <w:ins w:id="294" w:author="Chris Olsen" w:date="2018-09-27T15:30:00Z"/>
        </w:rPr>
        <w:pPrChange w:id="295" w:author="Chris Olsen" w:date="2018-09-27T15:31:00Z">
          <w:pPr>
            <w:pStyle w:val="ListParagraph"/>
            <w:numPr>
              <w:numId w:val="18"/>
            </w:numPr>
            <w:ind w:hanging="360"/>
          </w:pPr>
        </w:pPrChange>
      </w:pPr>
      <w:ins w:id="296" w:author="Chris Olsen" w:date="2018-09-27T15:31:00Z">
        <w:r>
          <w:rPr>
            <w:noProof/>
          </w:rPr>
          <w:drawing>
            <wp:inline distT="0" distB="0" distL="0" distR="0" wp14:anchorId="4A450726" wp14:editId="7E916DE3">
              <wp:extent cx="5943600" cy="14668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1466850"/>
                      </a:xfrm>
                      <a:prstGeom prst="rect">
                        <a:avLst/>
                      </a:prstGeom>
                    </pic:spPr>
                  </pic:pic>
                </a:graphicData>
              </a:graphic>
            </wp:inline>
          </w:drawing>
        </w:r>
      </w:ins>
    </w:p>
    <w:p w14:paraId="44D859F0" w14:textId="465C8F82" w:rsidR="0012046E" w:rsidRDefault="0012046E" w:rsidP="004F33A3">
      <w:pPr>
        <w:pStyle w:val="ListParagraph"/>
        <w:numPr>
          <w:ilvl w:val="0"/>
          <w:numId w:val="18"/>
        </w:numPr>
        <w:rPr>
          <w:ins w:id="297" w:author="Chris Olsen" w:date="2018-09-27T15:44:00Z"/>
        </w:rPr>
      </w:pPr>
      <w:ins w:id="298" w:author="Chris Olsen" w:date="2018-09-27T15:44:00Z">
        <w:r>
          <w:t>Maximize your window.</w:t>
        </w:r>
      </w:ins>
      <w:ins w:id="299" w:author="Chris Olsen" w:date="2018-09-27T16:05:00Z">
        <w:r w:rsidR="00ED6E62">
          <w:t xml:space="preserve">   </w:t>
        </w:r>
      </w:ins>
    </w:p>
    <w:p w14:paraId="0BB96DA1" w14:textId="126407B3" w:rsidR="00863AA8" w:rsidRDefault="00863AA8" w:rsidP="004F33A3">
      <w:pPr>
        <w:pStyle w:val="ListParagraph"/>
        <w:numPr>
          <w:ilvl w:val="0"/>
          <w:numId w:val="18"/>
        </w:numPr>
        <w:rPr>
          <w:ins w:id="300" w:author="Chris Olsen" w:date="2018-09-27T15:32:00Z"/>
        </w:rPr>
      </w:pPr>
      <w:ins w:id="301" w:author="Chris Olsen" w:date="2018-09-27T15:32:00Z">
        <w:r>
          <w:t>To get the entire device config in XML, enter in</w:t>
        </w:r>
      </w:ins>
      <w:ins w:id="302" w:author="Chris Olsen" w:date="2018-09-27T15:35:00Z">
        <w:r>
          <w:t xml:space="preserve"> th</w:t>
        </w:r>
      </w:ins>
      <w:ins w:id="303" w:author="Chris Olsen" w:date="2018-09-27T17:48:00Z">
        <w:r w:rsidR="00A9344E">
          <w:t>is entire</w:t>
        </w:r>
      </w:ins>
      <w:ins w:id="304" w:author="Chris Olsen" w:date="2018-09-27T15:35:00Z">
        <w:r>
          <w:t xml:space="preserve"> </w:t>
        </w:r>
      </w:ins>
      <w:ins w:id="305" w:author="Chris Olsen" w:date="2018-09-27T15:38:00Z">
        <w:r>
          <w:t>NETCONF</w:t>
        </w:r>
      </w:ins>
      <w:ins w:id="306" w:author="Chris Olsen" w:date="2018-09-27T15:35:00Z">
        <w:r>
          <w:t xml:space="preserve"> get command</w:t>
        </w:r>
      </w:ins>
      <w:ins w:id="307" w:author="Chris Olsen" w:date="2018-09-27T15:32:00Z">
        <w:r>
          <w:t>:</w:t>
        </w:r>
      </w:ins>
    </w:p>
    <w:p w14:paraId="4B50D715" w14:textId="77777777" w:rsidR="005B30F5" w:rsidRPr="005B30F5" w:rsidRDefault="005B30F5" w:rsidP="005B30F5">
      <w:pPr>
        <w:pStyle w:val="ListParagraph"/>
        <w:rPr>
          <w:ins w:id="308" w:author="Chris Olsen" w:date="2018-09-27T16:48:00Z"/>
          <w:rStyle w:val="Code"/>
          <w:sz w:val="18"/>
        </w:rPr>
      </w:pPr>
      <w:ins w:id="309" w:author="Chris Olsen" w:date="2018-09-27T16:48:00Z">
        <w:r w:rsidRPr="005B30F5">
          <w:rPr>
            <w:rStyle w:val="Code"/>
            <w:sz w:val="18"/>
          </w:rPr>
          <w:t>&lt;?xml version="1.0"?&gt;</w:t>
        </w:r>
      </w:ins>
    </w:p>
    <w:p w14:paraId="77580D6D" w14:textId="77777777" w:rsidR="005B30F5" w:rsidRPr="005B30F5" w:rsidRDefault="005B30F5" w:rsidP="005B30F5">
      <w:pPr>
        <w:pStyle w:val="ListParagraph"/>
        <w:rPr>
          <w:ins w:id="310" w:author="Chris Olsen" w:date="2018-09-27T16:48:00Z"/>
          <w:rStyle w:val="Code"/>
          <w:sz w:val="18"/>
        </w:rPr>
      </w:pPr>
      <w:ins w:id="311" w:author="Chris Olsen" w:date="2018-09-27T16:48:00Z">
        <w:r w:rsidRPr="005B30F5">
          <w:rPr>
            <w:rStyle w:val="Code"/>
            <w:sz w:val="18"/>
          </w:rPr>
          <w:t>&lt;</w:t>
        </w:r>
        <w:proofErr w:type="spellStart"/>
        <w:proofErr w:type="gramStart"/>
        <w:r w:rsidRPr="005B30F5">
          <w:rPr>
            <w:rStyle w:val="Code"/>
            <w:sz w:val="18"/>
          </w:rPr>
          <w:t>nc:rpc</w:t>
        </w:r>
        <w:proofErr w:type="spellEnd"/>
        <w:proofErr w:type="gramEnd"/>
        <w:r w:rsidRPr="005B30F5">
          <w:rPr>
            <w:rStyle w:val="Code"/>
            <w:sz w:val="18"/>
          </w:rPr>
          <w:t xml:space="preserve"> message-id="101" </w:t>
        </w:r>
        <w:proofErr w:type="spellStart"/>
        <w:r w:rsidRPr="005B30F5">
          <w:rPr>
            <w:rStyle w:val="Code"/>
            <w:sz w:val="18"/>
          </w:rPr>
          <w:t>xmlns:nc</w:t>
        </w:r>
        <w:proofErr w:type="spellEnd"/>
        <w:r w:rsidRPr="005B30F5">
          <w:rPr>
            <w:rStyle w:val="Code"/>
            <w:sz w:val="18"/>
          </w:rPr>
          <w:t>="urn:ietf:params:xml:ns:netconf:base:1.0"&gt;</w:t>
        </w:r>
      </w:ins>
    </w:p>
    <w:p w14:paraId="080815C6" w14:textId="77777777" w:rsidR="005B30F5" w:rsidRPr="005B30F5" w:rsidRDefault="005B30F5" w:rsidP="005B30F5">
      <w:pPr>
        <w:pStyle w:val="ListParagraph"/>
        <w:rPr>
          <w:ins w:id="312" w:author="Chris Olsen" w:date="2018-09-27T16:48:00Z"/>
          <w:rStyle w:val="Code"/>
          <w:sz w:val="18"/>
        </w:rPr>
      </w:pPr>
      <w:ins w:id="313" w:author="Chris Olsen" w:date="2018-09-27T16:48:00Z">
        <w:r w:rsidRPr="005B30F5">
          <w:rPr>
            <w:rStyle w:val="Code"/>
            <w:sz w:val="18"/>
          </w:rPr>
          <w:t xml:space="preserve">    &lt;</w:t>
        </w:r>
        <w:proofErr w:type="spellStart"/>
        <w:proofErr w:type="gramStart"/>
        <w:r w:rsidRPr="005B30F5">
          <w:rPr>
            <w:rStyle w:val="Code"/>
            <w:sz w:val="18"/>
          </w:rPr>
          <w:t>nc:get</w:t>
        </w:r>
        <w:proofErr w:type="spellEnd"/>
        <w:proofErr w:type="gramEnd"/>
        <w:r w:rsidRPr="005B30F5">
          <w:rPr>
            <w:rStyle w:val="Code"/>
            <w:sz w:val="18"/>
          </w:rPr>
          <w:t>&gt;</w:t>
        </w:r>
      </w:ins>
    </w:p>
    <w:p w14:paraId="3937F41E" w14:textId="77777777" w:rsidR="005B30F5" w:rsidRPr="005B30F5" w:rsidRDefault="005B30F5" w:rsidP="005B30F5">
      <w:pPr>
        <w:pStyle w:val="ListParagraph"/>
        <w:rPr>
          <w:ins w:id="314" w:author="Chris Olsen" w:date="2018-09-27T16:48:00Z"/>
          <w:rStyle w:val="Code"/>
          <w:sz w:val="18"/>
        </w:rPr>
      </w:pPr>
      <w:ins w:id="315" w:author="Chris Olsen" w:date="2018-09-27T16:48:00Z">
        <w:r w:rsidRPr="005B30F5">
          <w:rPr>
            <w:rStyle w:val="Code"/>
            <w:sz w:val="18"/>
          </w:rPr>
          <w:t xml:space="preserve">        &lt;</w:t>
        </w:r>
        <w:proofErr w:type="spellStart"/>
        <w:proofErr w:type="gramStart"/>
        <w:r w:rsidRPr="005B30F5">
          <w:rPr>
            <w:rStyle w:val="Code"/>
            <w:sz w:val="18"/>
          </w:rPr>
          <w:t>nc:filter</w:t>
        </w:r>
        <w:proofErr w:type="spellEnd"/>
        <w:proofErr w:type="gramEnd"/>
        <w:r w:rsidRPr="005B30F5">
          <w:rPr>
            <w:rStyle w:val="Code"/>
            <w:sz w:val="18"/>
          </w:rPr>
          <w:t xml:space="preserve"> type="subtree"&gt;</w:t>
        </w:r>
      </w:ins>
    </w:p>
    <w:p w14:paraId="329CFCAA" w14:textId="77777777" w:rsidR="005B30F5" w:rsidRPr="005B30F5" w:rsidRDefault="005B30F5" w:rsidP="005B30F5">
      <w:pPr>
        <w:pStyle w:val="ListParagraph"/>
        <w:rPr>
          <w:ins w:id="316" w:author="Chris Olsen" w:date="2018-09-27T16:48:00Z"/>
          <w:rStyle w:val="Code"/>
          <w:sz w:val="18"/>
        </w:rPr>
      </w:pPr>
      <w:ins w:id="317" w:author="Chris Olsen" w:date="2018-09-27T16:48:00Z">
        <w:r w:rsidRPr="005B30F5">
          <w:rPr>
            <w:rStyle w:val="Code"/>
            <w:sz w:val="18"/>
          </w:rPr>
          <w:t xml:space="preserve">            &lt;native </w:t>
        </w:r>
        <w:proofErr w:type="spellStart"/>
        <w:r w:rsidRPr="005B30F5">
          <w:rPr>
            <w:rStyle w:val="Code"/>
            <w:sz w:val="18"/>
          </w:rPr>
          <w:t>xmlns</w:t>
        </w:r>
        <w:proofErr w:type="spellEnd"/>
        <w:r w:rsidRPr="005B30F5">
          <w:rPr>
            <w:rStyle w:val="Code"/>
            <w:sz w:val="18"/>
          </w:rPr>
          <w:t>="http://cisco.com/ns/yang/</w:t>
        </w:r>
        <w:proofErr w:type="spellStart"/>
        <w:r w:rsidRPr="005B30F5">
          <w:rPr>
            <w:rStyle w:val="Code"/>
            <w:sz w:val="18"/>
          </w:rPr>
          <w:t>ned</w:t>
        </w:r>
        <w:proofErr w:type="spellEnd"/>
        <w:r w:rsidRPr="005B30F5">
          <w:rPr>
            <w:rStyle w:val="Code"/>
            <w:sz w:val="18"/>
          </w:rPr>
          <w:t>/</w:t>
        </w:r>
        <w:proofErr w:type="spellStart"/>
        <w:r w:rsidRPr="005B30F5">
          <w:rPr>
            <w:rStyle w:val="Code"/>
            <w:sz w:val="18"/>
          </w:rPr>
          <w:t>ios</w:t>
        </w:r>
        <w:proofErr w:type="spellEnd"/>
        <w:r w:rsidRPr="005B30F5">
          <w:rPr>
            <w:rStyle w:val="Code"/>
            <w:sz w:val="18"/>
          </w:rPr>
          <w:t>"&gt;</w:t>
        </w:r>
      </w:ins>
    </w:p>
    <w:p w14:paraId="4B3F8EFC" w14:textId="77777777" w:rsidR="005B30F5" w:rsidRPr="005B30F5" w:rsidRDefault="005B30F5" w:rsidP="005B30F5">
      <w:pPr>
        <w:pStyle w:val="ListParagraph"/>
        <w:rPr>
          <w:ins w:id="318" w:author="Chris Olsen" w:date="2018-09-27T16:48:00Z"/>
          <w:rStyle w:val="Code"/>
          <w:sz w:val="18"/>
        </w:rPr>
      </w:pPr>
      <w:ins w:id="319" w:author="Chris Olsen" w:date="2018-09-27T16:48:00Z">
        <w:r w:rsidRPr="005B30F5">
          <w:rPr>
            <w:rStyle w:val="Code"/>
            <w:sz w:val="18"/>
          </w:rPr>
          <w:lastRenderedPageBreak/>
          <w:t xml:space="preserve">            &lt;/native&gt;</w:t>
        </w:r>
      </w:ins>
    </w:p>
    <w:p w14:paraId="605D497D" w14:textId="77777777" w:rsidR="005B30F5" w:rsidRPr="005B30F5" w:rsidRDefault="005B30F5" w:rsidP="005B30F5">
      <w:pPr>
        <w:pStyle w:val="ListParagraph"/>
        <w:rPr>
          <w:ins w:id="320" w:author="Chris Olsen" w:date="2018-09-27T16:48:00Z"/>
          <w:rStyle w:val="Code"/>
          <w:sz w:val="18"/>
        </w:rPr>
      </w:pPr>
      <w:ins w:id="321" w:author="Chris Olsen" w:date="2018-09-27T16:48:00Z">
        <w:r w:rsidRPr="005B30F5">
          <w:rPr>
            <w:rStyle w:val="Code"/>
            <w:sz w:val="18"/>
          </w:rPr>
          <w:t xml:space="preserve">        &lt;/</w:t>
        </w:r>
        <w:proofErr w:type="spellStart"/>
        <w:proofErr w:type="gramStart"/>
        <w:r w:rsidRPr="005B30F5">
          <w:rPr>
            <w:rStyle w:val="Code"/>
            <w:sz w:val="18"/>
          </w:rPr>
          <w:t>nc:filter</w:t>
        </w:r>
        <w:proofErr w:type="spellEnd"/>
        <w:proofErr w:type="gramEnd"/>
        <w:r w:rsidRPr="005B30F5">
          <w:rPr>
            <w:rStyle w:val="Code"/>
            <w:sz w:val="18"/>
          </w:rPr>
          <w:t>&gt;</w:t>
        </w:r>
      </w:ins>
    </w:p>
    <w:p w14:paraId="75D9287C" w14:textId="77777777" w:rsidR="005B30F5" w:rsidRPr="005B30F5" w:rsidRDefault="005B30F5" w:rsidP="005B30F5">
      <w:pPr>
        <w:pStyle w:val="ListParagraph"/>
        <w:rPr>
          <w:ins w:id="322" w:author="Chris Olsen" w:date="2018-09-27T16:48:00Z"/>
          <w:rStyle w:val="Code"/>
          <w:sz w:val="18"/>
        </w:rPr>
      </w:pPr>
      <w:ins w:id="323" w:author="Chris Olsen" w:date="2018-09-27T16:48:00Z">
        <w:r w:rsidRPr="005B30F5">
          <w:rPr>
            <w:rStyle w:val="Code"/>
            <w:sz w:val="18"/>
          </w:rPr>
          <w:t xml:space="preserve">    &lt;/</w:t>
        </w:r>
        <w:proofErr w:type="spellStart"/>
        <w:proofErr w:type="gramStart"/>
        <w:r w:rsidRPr="005B30F5">
          <w:rPr>
            <w:rStyle w:val="Code"/>
            <w:sz w:val="18"/>
          </w:rPr>
          <w:t>nc:get</w:t>
        </w:r>
        <w:proofErr w:type="spellEnd"/>
        <w:proofErr w:type="gramEnd"/>
        <w:r w:rsidRPr="005B30F5">
          <w:rPr>
            <w:rStyle w:val="Code"/>
            <w:sz w:val="18"/>
          </w:rPr>
          <w:t>&gt;</w:t>
        </w:r>
      </w:ins>
    </w:p>
    <w:p w14:paraId="26F3025A" w14:textId="77777777" w:rsidR="005B30F5" w:rsidRPr="005B30F5" w:rsidRDefault="005B30F5" w:rsidP="005B30F5">
      <w:pPr>
        <w:pStyle w:val="ListParagraph"/>
        <w:rPr>
          <w:ins w:id="324" w:author="Chris Olsen" w:date="2018-09-27T16:48:00Z"/>
          <w:rStyle w:val="Code"/>
          <w:sz w:val="18"/>
        </w:rPr>
      </w:pPr>
      <w:ins w:id="325" w:author="Chris Olsen" w:date="2018-09-27T16:48:00Z">
        <w:r w:rsidRPr="005B30F5">
          <w:rPr>
            <w:rStyle w:val="Code"/>
            <w:sz w:val="18"/>
          </w:rPr>
          <w:t>&lt;/</w:t>
        </w:r>
        <w:proofErr w:type="spellStart"/>
        <w:proofErr w:type="gramStart"/>
        <w:r w:rsidRPr="005B30F5">
          <w:rPr>
            <w:rStyle w:val="Code"/>
            <w:sz w:val="18"/>
          </w:rPr>
          <w:t>nc:rpc</w:t>
        </w:r>
        <w:proofErr w:type="spellEnd"/>
        <w:proofErr w:type="gramEnd"/>
        <w:r w:rsidRPr="005B30F5">
          <w:rPr>
            <w:rStyle w:val="Code"/>
            <w:sz w:val="18"/>
          </w:rPr>
          <w:t>&gt;</w:t>
        </w:r>
      </w:ins>
    </w:p>
    <w:p w14:paraId="23346FB4" w14:textId="53AE0059" w:rsidR="005B30F5" w:rsidRPr="00863AA8" w:rsidRDefault="005B30F5" w:rsidP="005B30F5">
      <w:pPr>
        <w:pStyle w:val="ListParagraph"/>
        <w:rPr>
          <w:ins w:id="326" w:author="Chris Olsen" w:date="2018-09-27T15:30:00Z"/>
          <w:rStyle w:val="Code"/>
          <w:sz w:val="18"/>
          <w:rPrChange w:id="327" w:author="Chris Olsen" w:date="2018-09-27T15:34:00Z">
            <w:rPr>
              <w:ins w:id="328" w:author="Chris Olsen" w:date="2018-09-27T15:30:00Z"/>
            </w:rPr>
          </w:rPrChange>
        </w:rPr>
        <w:pPrChange w:id="329" w:author="Chris Olsen" w:date="2018-09-27T15:32:00Z">
          <w:pPr>
            <w:pStyle w:val="ListParagraph"/>
            <w:numPr>
              <w:numId w:val="18"/>
            </w:numPr>
            <w:ind w:hanging="360"/>
          </w:pPr>
        </w:pPrChange>
      </w:pPr>
      <w:ins w:id="330" w:author="Chris Olsen" w:date="2018-09-27T16:48:00Z">
        <w:r w:rsidRPr="005B30F5">
          <w:rPr>
            <w:rStyle w:val="Code"/>
            <w:sz w:val="18"/>
          </w:rPr>
          <w:t>]]&gt;]]&gt;</w:t>
        </w:r>
      </w:ins>
    </w:p>
    <w:p w14:paraId="7F07E22B" w14:textId="5335849D" w:rsidR="00863AA8" w:rsidRDefault="0012046E" w:rsidP="004F33A3">
      <w:pPr>
        <w:pStyle w:val="ListParagraph"/>
        <w:numPr>
          <w:ilvl w:val="0"/>
          <w:numId w:val="18"/>
        </w:numPr>
        <w:rPr>
          <w:ins w:id="331" w:author="Chris Olsen" w:date="2018-09-27T15:45:00Z"/>
        </w:rPr>
      </w:pPr>
      <w:ins w:id="332" w:author="Chris Olsen" w:date="2018-09-27T15:45:00Z">
        <w:r>
          <w:t xml:space="preserve">Copy the entire XML </w:t>
        </w:r>
      </w:ins>
      <w:ins w:id="333" w:author="Chris Olsen" w:date="2018-09-27T19:53:00Z">
        <w:r w:rsidR="00C65584">
          <w:t xml:space="preserve">output </w:t>
        </w:r>
      </w:ins>
      <w:bookmarkStart w:id="334" w:name="_GoBack"/>
      <w:bookmarkEnd w:id="334"/>
      <w:ins w:id="335" w:author="Chris Olsen" w:date="2018-09-27T15:45:00Z">
        <w:r>
          <w:t>code starting right after the NETCONF prompt</w:t>
        </w:r>
      </w:ins>
      <w:ins w:id="336" w:author="Chris Olsen" w:date="2018-09-27T15:46:00Z">
        <w:r>
          <w:t xml:space="preserve"> to the very end</w:t>
        </w:r>
      </w:ins>
      <w:ins w:id="337" w:author="Chris Olsen" w:date="2018-09-27T17:10:00Z">
        <w:r w:rsidR="00AC7010">
          <w:t xml:space="preserve"> excluding the trailing NETCONF prompt</w:t>
        </w:r>
      </w:ins>
      <w:ins w:id="338" w:author="Chris Olsen" w:date="2018-09-27T15:45:00Z">
        <w:r>
          <w:t>:</w:t>
        </w:r>
      </w:ins>
    </w:p>
    <w:p w14:paraId="74B7C195" w14:textId="284DCCA9" w:rsidR="0012046E" w:rsidRDefault="000C01E7" w:rsidP="0012046E">
      <w:pPr>
        <w:pStyle w:val="ListParagraph"/>
        <w:rPr>
          <w:ins w:id="339" w:author="Chris Olsen" w:date="2018-09-27T15:31:00Z"/>
        </w:rPr>
        <w:pPrChange w:id="340" w:author="Chris Olsen" w:date="2018-09-27T15:45:00Z">
          <w:pPr>
            <w:pStyle w:val="ListParagraph"/>
            <w:numPr>
              <w:numId w:val="18"/>
            </w:numPr>
            <w:ind w:hanging="360"/>
          </w:pPr>
        </w:pPrChange>
      </w:pPr>
      <w:ins w:id="341" w:author="Chris Olsen" w:date="2018-09-27T17:05:00Z">
        <w:r>
          <w:rPr>
            <w:noProof/>
          </w:rPr>
          <w:drawing>
            <wp:inline distT="0" distB="0" distL="0" distR="0" wp14:anchorId="4BB12C29" wp14:editId="1A41D184">
              <wp:extent cx="5943600" cy="438213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382135"/>
                      </a:xfrm>
                      <a:prstGeom prst="rect">
                        <a:avLst/>
                      </a:prstGeom>
                    </pic:spPr>
                  </pic:pic>
                </a:graphicData>
              </a:graphic>
            </wp:inline>
          </w:drawing>
        </w:r>
      </w:ins>
    </w:p>
    <w:p w14:paraId="3C93A6AE" w14:textId="2CED36A1" w:rsidR="00863AA8" w:rsidRDefault="00ED6E62" w:rsidP="004F33A3">
      <w:pPr>
        <w:pStyle w:val="ListParagraph"/>
        <w:numPr>
          <w:ilvl w:val="0"/>
          <w:numId w:val="18"/>
        </w:numPr>
        <w:rPr>
          <w:ins w:id="342" w:author="Chris Olsen" w:date="2018-09-27T16:19:00Z"/>
        </w:rPr>
      </w:pPr>
      <w:ins w:id="343" w:author="Chris Olsen" w:date="2018-09-27T16:19:00Z">
        <w:r>
          <w:t>Go to</w:t>
        </w:r>
      </w:ins>
    </w:p>
    <w:p w14:paraId="23559508" w14:textId="2E13B660" w:rsidR="00ED6E62" w:rsidRDefault="009734B5" w:rsidP="00ED6E62">
      <w:pPr>
        <w:pStyle w:val="ListParagraph"/>
        <w:rPr>
          <w:ins w:id="344" w:author="Chris Olsen" w:date="2018-09-27T16:51:00Z"/>
        </w:rPr>
      </w:pPr>
      <w:ins w:id="345" w:author="Chris Olsen" w:date="2018-09-27T16:51:00Z">
        <w:r>
          <w:fldChar w:fldCharType="begin"/>
        </w:r>
        <w:r>
          <w:instrText xml:space="preserve"> HYPERLINK "</w:instrText>
        </w:r>
      </w:ins>
      <w:ins w:id="346" w:author="Chris Olsen" w:date="2018-09-27T16:19:00Z">
        <w:r>
          <w:instrText>https://xmlvalidator.com</w:instrText>
        </w:r>
      </w:ins>
      <w:ins w:id="347" w:author="Chris Olsen" w:date="2018-09-27T16:51:00Z">
        <w:r>
          <w:instrText xml:space="preserve">" </w:instrText>
        </w:r>
        <w:r>
          <w:fldChar w:fldCharType="separate"/>
        </w:r>
      </w:ins>
      <w:ins w:id="348" w:author="Chris Olsen" w:date="2018-09-27T16:19:00Z">
        <w:r w:rsidRPr="00970148">
          <w:rPr>
            <w:rStyle w:val="Hyperlink"/>
          </w:rPr>
          <w:t>https://xmlvalidator.com</w:t>
        </w:r>
      </w:ins>
      <w:ins w:id="349" w:author="Chris Olsen" w:date="2018-09-27T16:51:00Z">
        <w:r>
          <w:fldChar w:fldCharType="end"/>
        </w:r>
      </w:ins>
    </w:p>
    <w:p w14:paraId="15BF04B4" w14:textId="45BC38A5" w:rsidR="009734B5" w:rsidRDefault="00E43CD3" w:rsidP="00ED6E62">
      <w:pPr>
        <w:pStyle w:val="ListParagraph"/>
        <w:rPr>
          <w:ins w:id="350" w:author="Chris Olsen" w:date="2018-09-27T15:31:00Z"/>
        </w:rPr>
        <w:pPrChange w:id="351" w:author="Chris Olsen" w:date="2018-09-27T16:19:00Z">
          <w:pPr>
            <w:pStyle w:val="ListParagraph"/>
            <w:numPr>
              <w:numId w:val="18"/>
            </w:numPr>
            <w:ind w:hanging="360"/>
          </w:pPr>
        </w:pPrChange>
      </w:pPr>
      <w:ins w:id="352" w:author="Chris Olsen" w:date="2018-09-27T17:19:00Z">
        <w:r>
          <w:fldChar w:fldCharType="begin"/>
        </w:r>
        <w:r>
          <w:instrText xml:space="preserve"> HYPERLINK "</w:instrText>
        </w:r>
      </w:ins>
      <w:ins w:id="353" w:author="Chris Olsen" w:date="2018-09-27T16:51:00Z">
        <w:r>
          <w:instrText>https://www.</w:instrText>
        </w:r>
      </w:ins>
      <w:ins w:id="354" w:author="Chris Olsen" w:date="2018-09-27T16:52:00Z">
        <w:r>
          <w:instrText>webtoolkitonline.com</w:instrText>
        </w:r>
      </w:ins>
      <w:ins w:id="355" w:author="Chris Olsen" w:date="2018-09-27T17:19:00Z">
        <w:r>
          <w:instrText xml:space="preserve">" </w:instrText>
        </w:r>
        <w:r>
          <w:fldChar w:fldCharType="separate"/>
        </w:r>
      </w:ins>
      <w:ins w:id="356" w:author="Chris Olsen" w:date="2018-09-27T16:51:00Z">
        <w:r w:rsidRPr="00970148">
          <w:rPr>
            <w:rStyle w:val="Hyperlink"/>
          </w:rPr>
          <w:t>https://www.</w:t>
        </w:r>
      </w:ins>
      <w:ins w:id="357" w:author="Chris Olsen" w:date="2018-09-27T16:52:00Z">
        <w:r w:rsidRPr="00970148">
          <w:rPr>
            <w:rStyle w:val="Hyperlink"/>
          </w:rPr>
          <w:t>webtoolkitonline.com</w:t>
        </w:r>
      </w:ins>
      <w:ins w:id="358" w:author="Chris Olsen" w:date="2018-09-27T17:19:00Z">
        <w:r>
          <w:fldChar w:fldCharType="end"/>
        </w:r>
        <w:r>
          <w:t xml:space="preserve">       formatter xml</w:t>
        </w:r>
      </w:ins>
    </w:p>
    <w:p w14:paraId="6D7D2900" w14:textId="5CE45D53" w:rsidR="00863AA8" w:rsidRDefault="000C01E7" w:rsidP="004F33A3">
      <w:pPr>
        <w:pStyle w:val="ListParagraph"/>
        <w:numPr>
          <w:ilvl w:val="0"/>
          <w:numId w:val="18"/>
        </w:numPr>
        <w:rPr>
          <w:ins w:id="359" w:author="Chris Olsen" w:date="2018-09-27T17:05:00Z"/>
        </w:rPr>
      </w:pPr>
      <w:ins w:id="360" w:author="Chris Olsen" w:date="2018-09-27T17:05:00Z">
        <w:r>
          <w:t>Ensure that the XML is validated.</w:t>
        </w:r>
      </w:ins>
    </w:p>
    <w:p w14:paraId="3FDD2FB0" w14:textId="7F8D80A1" w:rsidR="000C01E7" w:rsidRDefault="000C01E7" w:rsidP="004F33A3">
      <w:pPr>
        <w:pStyle w:val="ListParagraph"/>
        <w:numPr>
          <w:ilvl w:val="0"/>
          <w:numId w:val="18"/>
        </w:numPr>
        <w:rPr>
          <w:ins w:id="361" w:author="Chris Olsen" w:date="2018-09-27T17:05:00Z"/>
        </w:rPr>
      </w:pPr>
      <w:ins w:id="362" w:author="Chris Olsen" w:date="2018-09-27T17:05:00Z">
        <w:r>
          <w:t xml:space="preserve">Paste the XML into </w:t>
        </w:r>
      </w:ins>
      <w:ins w:id="363" w:author="Chris Olsen" w:date="2018-09-27T17:06:00Z">
        <w:r>
          <w:t>Sublime.  You now have a configuration of your IOS XE device in properly formatted XML.</w:t>
        </w:r>
      </w:ins>
    </w:p>
    <w:p w14:paraId="4ADB0838" w14:textId="37FAEE43" w:rsidR="000C01E7" w:rsidRDefault="00AC7010" w:rsidP="004F33A3">
      <w:pPr>
        <w:pStyle w:val="ListParagraph"/>
        <w:numPr>
          <w:ilvl w:val="0"/>
          <w:numId w:val="18"/>
        </w:numPr>
        <w:rPr>
          <w:ins w:id="364" w:author="Chris Olsen" w:date="2018-09-27T17:05:00Z"/>
        </w:rPr>
      </w:pPr>
      <w:ins w:id="365" w:author="Chris Olsen" w:date="2018-09-27T17:08:00Z">
        <w:r>
          <w:t xml:space="preserve">Save the file as iosxe.xml to your </w:t>
        </w:r>
        <w:proofErr w:type="spellStart"/>
        <w:r>
          <w:t>Class_Share</w:t>
        </w:r>
        <w:proofErr w:type="spellEnd"/>
        <w:r>
          <w:t xml:space="preserve"> directory.  </w:t>
        </w:r>
      </w:ins>
    </w:p>
    <w:p w14:paraId="6F63D2CF" w14:textId="2C914B60" w:rsidR="000C01E7" w:rsidRDefault="00AC7010" w:rsidP="004F33A3">
      <w:pPr>
        <w:pStyle w:val="ListParagraph"/>
        <w:numPr>
          <w:ilvl w:val="0"/>
          <w:numId w:val="18"/>
        </w:numPr>
        <w:rPr>
          <w:ins w:id="366" w:author="Chris Olsen" w:date="2018-09-27T17:09:00Z"/>
        </w:rPr>
      </w:pPr>
      <w:ins w:id="367" w:author="Chris Olsen" w:date="2018-09-27T17:09:00Z">
        <w:r>
          <w:t>Open Win7 VM and open the iosxe.xml file</w:t>
        </w:r>
      </w:ins>
    </w:p>
    <w:p w14:paraId="5D055A12" w14:textId="60D5E9D5" w:rsidR="00AC7010" w:rsidRDefault="00AC7010" w:rsidP="004F33A3">
      <w:pPr>
        <w:pStyle w:val="ListParagraph"/>
        <w:numPr>
          <w:ilvl w:val="0"/>
          <w:numId w:val="18"/>
        </w:numPr>
        <w:rPr>
          <w:ins w:id="368" w:author="Chris Olsen" w:date="2018-09-27T17:22:00Z"/>
        </w:rPr>
      </w:pPr>
      <w:ins w:id="369" w:author="Chris Olsen" w:date="2018-09-27T17:09:00Z">
        <w:r>
          <w:t xml:space="preserve">In </w:t>
        </w:r>
        <w:proofErr w:type="spellStart"/>
        <w:r>
          <w:t>Pycharm</w:t>
        </w:r>
        <w:proofErr w:type="spellEnd"/>
        <w:r>
          <w:t xml:space="preserve">, open </w:t>
        </w:r>
      </w:ins>
    </w:p>
    <w:p w14:paraId="09786CB2" w14:textId="0F3ED9B7" w:rsidR="00E43CD3" w:rsidRPr="00941BDE" w:rsidRDefault="00E43CD3" w:rsidP="00E43CD3">
      <w:pPr>
        <w:pStyle w:val="ListParagraph"/>
        <w:rPr>
          <w:ins w:id="370" w:author="Chris Olsen" w:date="2018-09-27T17:22:00Z"/>
          <w:rStyle w:val="Code"/>
          <w:rPrChange w:id="371" w:author="Chris Olsen" w:date="2018-09-27T17:42:00Z">
            <w:rPr>
              <w:ins w:id="372" w:author="Chris Olsen" w:date="2018-09-27T17:22:00Z"/>
            </w:rPr>
          </w:rPrChange>
        </w:rPr>
        <w:pPrChange w:id="373" w:author="Chris Olsen" w:date="2018-09-27T17:22:00Z">
          <w:pPr>
            <w:pStyle w:val="ListParagraph"/>
            <w:numPr>
              <w:numId w:val="18"/>
            </w:numPr>
            <w:ind w:hanging="360"/>
          </w:pPr>
        </w:pPrChange>
      </w:pPr>
      <w:ins w:id="374" w:author="Chris Olsen" w:date="2018-09-27T17:22:00Z">
        <w:r w:rsidRPr="00941BDE">
          <w:rPr>
            <w:rStyle w:val="Code"/>
            <w:rPrChange w:id="375" w:author="Chris Olsen" w:date="2018-09-27T17:42:00Z">
              <w:rPr/>
            </w:rPrChange>
          </w:rPr>
          <w:t>x</w:t>
        </w:r>
      </w:ins>
      <w:ins w:id="376" w:author="Chris Olsen" w:date="2018-09-27T17:23:00Z">
        <w:r w:rsidRPr="00941BDE">
          <w:rPr>
            <w:rStyle w:val="Code"/>
            <w:rPrChange w:id="377" w:author="Chris Olsen" w:date="2018-09-27T17:42:00Z">
              <w:rPr/>
            </w:rPrChange>
          </w:rPr>
          <w:t>e_nc_configure_interface.py</w:t>
        </w:r>
      </w:ins>
    </w:p>
    <w:p w14:paraId="31816589" w14:textId="1BB8CB0E" w:rsidR="00E43CD3" w:rsidRDefault="00E43CD3" w:rsidP="004F33A3">
      <w:pPr>
        <w:pStyle w:val="ListParagraph"/>
        <w:numPr>
          <w:ilvl w:val="0"/>
          <w:numId w:val="18"/>
        </w:numPr>
        <w:rPr>
          <w:ins w:id="378" w:author="Chris Olsen" w:date="2018-09-27T17:22:00Z"/>
        </w:rPr>
      </w:pPr>
      <w:ins w:id="379" w:author="Chris Olsen" w:date="2018-09-27T17:23:00Z">
        <w:r>
          <w:t>Change line 8 for the credenti</w:t>
        </w:r>
      </w:ins>
      <w:ins w:id="380" w:author="Chris Olsen" w:date="2018-09-27T17:35:00Z">
        <w:r w:rsidR="00064813">
          <w:t>als</w:t>
        </w:r>
      </w:ins>
    </w:p>
    <w:p w14:paraId="66A2F6C8" w14:textId="513E9160" w:rsidR="00E43CD3" w:rsidRDefault="00E43CD3" w:rsidP="004F33A3">
      <w:pPr>
        <w:pStyle w:val="ListParagraph"/>
        <w:numPr>
          <w:ilvl w:val="0"/>
          <w:numId w:val="18"/>
        </w:numPr>
        <w:rPr>
          <w:ins w:id="381" w:author="Chris Olsen" w:date="2018-09-27T17:22:00Z"/>
        </w:rPr>
      </w:pPr>
      <w:ins w:id="382" w:author="Chris Olsen" w:date="2018-09-27T17:22:00Z">
        <w:r>
          <w:t>Q</w:t>
        </w:r>
      </w:ins>
    </w:p>
    <w:p w14:paraId="196C76C5" w14:textId="77777777" w:rsidR="00E43CD3" w:rsidRDefault="00E43CD3" w:rsidP="004F33A3">
      <w:pPr>
        <w:pStyle w:val="ListParagraph"/>
        <w:numPr>
          <w:ilvl w:val="0"/>
          <w:numId w:val="18"/>
        </w:numPr>
        <w:rPr>
          <w:ins w:id="383" w:author="Chris Olsen" w:date="2018-09-27T15:10:00Z"/>
        </w:rPr>
      </w:pPr>
    </w:p>
    <w:p w14:paraId="1FE953E2" w14:textId="41CE1EC6" w:rsidR="00993255" w:rsidRDefault="00993255" w:rsidP="00993255">
      <w:pPr>
        <w:pStyle w:val="ListParagraph"/>
        <w:rPr>
          <w:ins w:id="384" w:author="Chris Olsen" w:date="2018-09-27T15:10:00Z"/>
        </w:rPr>
      </w:pPr>
    </w:p>
    <w:p w14:paraId="1B7F5FDC" w14:textId="008D2ACE" w:rsidR="00993255" w:rsidRDefault="00993255" w:rsidP="00993255">
      <w:pPr>
        <w:pStyle w:val="ListParagraph"/>
        <w:rPr>
          <w:ins w:id="385" w:author="Chris Olsen" w:date="2018-09-27T15:10:00Z"/>
        </w:rPr>
      </w:pPr>
    </w:p>
    <w:p w14:paraId="42AFD6EF" w14:textId="6ED56E35" w:rsidR="00993255" w:rsidRDefault="00993255" w:rsidP="00993255">
      <w:pPr>
        <w:pStyle w:val="ListParagraph"/>
        <w:rPr>
          <w:ins w:id="386" w:author="Chris Olsen" w:date="2018-09-27T15:10:00Z"/>
        </w:rPr>
      </w:pPr>
    </w:p>
    <w:p w14:paraId="0CF1D554" w14:textId="3491A48C" w:rsidR="00993255" w:rsidRDefault="00993255" w:rsidP="00993255">
      <w:pPr>
        <w:pStyle w:val="ListParagraph"/>
        <w:rPr>
          <w:ins w:id="387" w:author="Chris Olsen" w:date="2018-09-27T15:10:00Z"/>
        </w:rPr>
      </w:pPr>
    </w:p>
    <w:p w14:paraId="52626F11" w14:textId="254BC1B5" w:rsidR="00993255" w:rsidRDefault="00993255" w:rsidP="00993255">
      <w:pPr>
        <w:pStyle w:val="ListParagraph"/>
        <w:rPr>
          <w:ins w:id="388" w:author="Chris Olsen" w:date="2018-09-27T15:10:00Z"/>
        </w:rPr>
      </w:pPr>
    </w:p>
    <w:p w14:paraId="6653111F" w14:textId="1BC4C055" w:rsidR="00993255" w:rsidRDefault="00993255" w:rsidP="00993255">
      <w:pPr>
        <w:pStyle w:val="ListParagraph"/>
        <w:rPr>
          <w:ins w:id="389" w:author="Chris Olsen" w:date="2018-09-27T15:10:00Z"/>
        </w:rPr>
      </w:pPr>
    </w:p>
    <w:p w14:paraId="66135032" w14:textId="0DF88DC5" w:rsidR="00993255" w:rsidRDefault="00993255" w:rsidP="00993255">
      <w:pPr>
        <w:pStyle w:val="ListParagraph"/>
        <w:rPr>
          <w:ins w:id="390" w:author="Chris Olsen" w:date="2018-09-27T15:10:00Z"/>
        </w:rPr>
      </w:pPr>
    </w:p>
    <w:p w14:paraId="3ED1ADFE" w14:textId="02136819" w:rsidR="00993255" w:rsidDel="00437555" w:rsidRDefault="00993255" w:rsidP="00993255">
      <w:pPr>
        <w:pStyle w:val="ListParagraph"/>
        <w:rPr>
          <w:del w:id="391" w:author="Chris Olsen" w:date="2018-09-27T17:36:00Z"/>
        </w:rPr>
        <w:pPrChange w:id="392" w:author="Chris Olsen" w:date="2018-09-27T15:10:00Z">
          <w:pPr>
            <w:pStyle w:val="ListParagraph"/>
            <w:numPr>
              <w:numId w:val="18"/>
            </w:numPr>
            <w:ind w:hanging="360"/>
          </w:pPr>
        </w:pPrChange>
      </w:pPr>
    </w:p>
    <w:p w14:paraId="11FADB6F" w14:textId="539B332F" w:rsidR="00445EEC" w:rsidDel="00437555" w:rsidRDefault="00445EEC" w:rsidP="00445EEC">
      <w:pPr>
        <w:pStyle w:val="ListParagraph"/>
        <w:numPr>
          <w:ilvl w:val="0"/>
          <w:numId w:val="18"/>
        </w:numPr>
        <w:rPr>
          <w:del w:id="393" w:author="Chris Olsen" w:date="2018-09-27T17:36:00Z"/>
        </w:rPr>
      </w:pPr>
      <w:del w:id="394" w:author="Chris Olsen" w:date="2018-09-27T17:36:00Z">
        <w:r w:rsidDel="00437555">
          <w:delText xml:space="preserve">Open </w:delText>
        </w:r>
        <w:r w:rsidRPr="00514E62" w:rsidDel="00437555">
          <w:rPr>
            <w:b/>
            <w:rPrChange w:id="395" w:author="IV Consulting Services, Inc" w:date="2018-05-19T20:31:00Z">
              <w:rPr/>
            </w:rPrChange>
          </w:rPr>
          <w:delText>PuTTY</w:delText>
        </w:r>
      </w:del>
      <w:ins w:id="396" w:author="IV Consulting Services, Inc" w:date="2018-05-19T21:19:00Z">
        <w:del w:id="397" w:author="Chris Olsen" w:date="2018-09-27T17:36:00Z">
          <w:r w:rsidR="002B3790" w:rsidDel="00437555">
            <w:delText>,</w:delText>
          </w:r>
        </w:del>
      </w:ins>
      <w:del w:id="398" w:author="Chris Olsen" w:date="2018-09-27T17:36:00Z">
        <w:r w:rsidDel="00437555">
          <w:delText xml:space="preserve"> and connect into </w:delText>
        </w:r>
        <w:r w:rsidRPr="00955732" w:rsidDel="00437555">
          <w:rPr>
            <w:b/>
          </w:rPr>
          <w:delText>CSR1000v</w:delText>
        </w:r>
        <w:r w:rsidDel="00437555">
          <w:delText xml:space="preserve"> </w:delText>
        </w:r>
      </w:del>
      <w:ins w:id="399" w:author="IV Consulting Services, Inc" w:date="2018-05-19T21:20:00Z">
        <w:del w:id="400" w:author="Chris Olsen" w:date="2018-09-27T17:36:00Z">
          <w:r w:rsidR="002B3790" w:rsidDel="00437555">
            <w:delText xml:space="preserve">then navigate into enable mode </w:delText>
          </w:r>
        </w:del>
      </w:ins>
      <w:del w:id="401" w:author="Chris Olsen" w:date="2018-09-27T17:36:00Z">
        <w:r w:rsidDel="00437555">
          <w:delText>with the enable password:</w:delText>
        </w:r>
      </w:del>
    </w:p>
    <w:p w14:paraId="5FC0FB6D" w14:textId="2E4D6474" w:rsidR="00445EEC" w:rsidRPr="00445EEC" w:rsidDel="00437555" w:rsidRDefault="00445EEC" w:rsidP="00445EEC">
      <w:pPr>
        <w:pStyle w:val="ListParagraph"/>
        <w:rPr>
          <w:del w:id="402" w:author="Chris Olsen" w:date="2018-09-27T17:36:00Z"/>
          <w:rStyle w:val="Code"/>
        </w:rPr>
      </w:pPr>
      <w:del w:id="403" w:author="Chris Olsen" w:date="2018-09-27T17:36:00Z">
        <w:r w:rsidRPr="00445EEC" w:rsidDel="00437555">
          <w:rPr>
            <w:rStyle w:val="Code"/>
          </w:rPr>
          <w:delText>cisco</w:delText>
        </w:r>
      </w:del>
    </w:p>
    <w:p w14:paraId="097A7717" w14:textId="2BAFE639" w:rsidR="00445EEC" w:rsidDel="00437555" w:rsidRDefault="00445EEC" w:rsidP="00445EEC">
      <w:pPr>
        <w:pStyle w:val="ListParagraph"/>
        <w:numPr>
          <w:ilvl w:val="0"/>
          <w:numId w:val="18"/>
        </w:numPr>
        <w:rPr>
          <w:del w:id="404" w:author="Chris Olsen" w:date="2018-09-27T17:36:00Z"/>
        </w:rPr>
      </w:pPr>
      <w:del w:id="405" w:author="Chris Olsen" w:date="2018-09-27T17:36:00Z">
        <w:r w:rsidDel="00437555">
          <w:delText xml:space="preserve">From </w:delText>
        </w:r>
        <w:r w:rsidRPr="00445EEC" w:rsidDel="00437555">
          <w:rPr>
            <w:b/>
          </w:rPr>
          <w:delText>config t</w:delText>
        </w:r>
        <w:r w:rsidDel="00437555">
          <w:delText xml:space="preserve"> enter the commands to enable </w:delText>
        </w:r>
        <w:r w:rsidR="005F1699" w:rsidDel="00437555">
          <w:delText>NETCONF</w:delText>
        </w:r>
        <w:r w:rsidDel="00437555">
          <w:delText>:</w:delText>
        </w:r>
      </w:del>
    </w:p>
    <w:p w14:paraId="3A3775D0" w14:textId="7D6C90BE" w:rsidR="00445EEC" w:rsidDel="00437555" w:rsidRDefault="00445EEC" w:rsidP="00445EEC">
      <w:pPr>
        <w:pStyle w:val="ListParagraph"/>
        <w:rPr>
          <w:del w:id="406" w:author="Chris Olsen" w:date="2018-09-27T17:36:00Z"/>
        </w:rPr>
      </w:pPr>
      <w:del w:id="407" w:author="Chris Olsen" w:date="2018-09-27T17:36:00Z">
        <w:r w:rsidDel="00437555">
          <w:rPr>
            <w:noProof/>
          </w:rPr>
          <w:drawing>
            <wp:inline distT="0" distB="0" distL="0" distR="0" wp14:anchorId="2BE75448" wp14:editId="64992A64">
              <wp:extent cx="5504762" cy="1876190"/>
              <wp:effectExtent l="0" t="0" r="127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504762" cy="1876190"/>
                      </a:xfrm>
                      <a:prstGeom prst="rect">
                        <a:avLst/>
                      </a:prstGeom>
                    </pic:spPr>
                  </pic:pic>
                </a:graphicData>
              </a:graphic>
            </wp:inline>
          </w:drawing>
        </w:r>
      </w:del>
    </w:p>
    <w:p w14:paraId="7CAF78D6" w14:textId="05F28AFD" w:rsidR="004F33A3" w:rsidDel="00437555" w:rsidRDefault="00E14436" w:rsidP="004F33A3">
      <w:pPr>
        <w:pStyle w:val="ListParagraph"/>
        <w:numPr>
          <w:ilvl w:val="0"/>
          <w:numId w:val="18"/>
        </w:numPr>
        <w:rPr>
          <w:del w:id="408" w:author="Chris Olsen" w:date="2018-09-27T17:36:00Z"/>
        </w:rPr>
      </w:pPr>
      <w:del w:id="409" w:author="Chris Olsen" w:date="2018-09-27T17:36:00Z">
        <w:r w:rsidDel="00437555">
          <w:delText xml:space="preserve">Confirm you have an </w:delText>
        </w:r>
        <w:r w:rsidRPr="00DE573B" w:rsidDel="00437555">
          <w:rPr>
            <w:b/>
          </w:rPr>
          <w:delText>admin</w:delText>
        </w:r>
        <w:r w:rsidDel="00437555">
          <w:delText xml:space="preserve"> user with </w:delText>
        </w:r>
        <w:r w:rsidRPr="00DE573B" w:rsidDel="00437555">
          <w:rPr>
            <w:b/>
          </w:rPr>
          <w:delText>privilege 15</w:delText>
        </w:r>
        <w:r w:rsidDel="00437555">
          <w:delText xml:space="preserve"> from the last lab.</w:delText>
        </w:r>
      </w:del>
      <w:ins w:id="410" w:author="IV Consulting Services, Inc" w:date="2018-05-19T21:21:00Z">
        <w:del w:id="411" w:author="Chris Olsen" w:date="2018-09-27T17:36:00Z">
          <w:r w:rsidR="00E76D0D" w:rsidDel="00437555">
            <w:delText xml:space="preserve"> If not, create one using the command in the screen shot.</w:delText>
          </w:r>
        </w:del>
      </w:ins>
    </w:p>
    <w:p w14:paraId="72BBA67F" w14:textId="1FF1A09D" w:rsidR="00E14436" w:rsidDel="00437555" w:rsidRDefault="00E14436" w:rsidP="00E14436">
      <w:pPr>
        <w:pStyle w:val="ListParagraph"/>
        <w:rPr>
          <w:del w:id="412" w:author="Chris Olsen" w:date="2018-09-27T17:36:00Z"/>
        </w:rPr>
      </w:pPr>
      <w:del w:id="413" w:author="Chris Olsen" w:date="2018-09-27T17:36:00Z">
        <w:r w:rsidDel="00437555">
          <w:rPr>
            <w:noProof/>
          </w:rPr>
          <w:drawing>
            <wp:inline distT="0" distB="0" distL="0" distR="0" wp14:anchorId="62FC2F2B" wp14:editId="7FAA7396">
              <wp:extent cx="5895238" cy="347619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cstate="print"/>
                      <a:stretch>
                        <a:fillRect/>
                      </a:stretch>
                    </pic:blipFill>
                    <pic:spPr>
                      <a:xfrm>
                        <a:off x="0" y="0"/>
                        <a:ext cx="5895238" cy="3476190"/>
                      </a:xfrm>
                      <a:prstGeom prst="rect">
                        <a:avLst/>
                      </a:prstGeom>
                    </pic:spPr>
                  </pic:pic>
                </a:graphicData>
              </a:graphic>
            </wp:inline>
          </w:drawing>
        </w:r>
      </w:del>
    </w:p>
    <w:p w14:paraId="23EF409D" w14:textId="329B5CDF" w:rsidR="004F33A3" w:rsidDel="00437555" w:rsidRDefault="00E14436" w:rsidP="004F33A3">
      <w:pPr>
        <w:pStyle w:val="ListParagraph"/>
        <w:numPr>
          <w:ilvl w:val="0"/>
          <w:numId w:val="18"/>
        </w:numPr>
        <w:rPr>
          <w:del w:id="414" w:author="Chris Olsen" w:date="2018-09-27T17:36:00Z"/>
        </w:rPr>
      </w:pPr>
      <w:del w:id="415" w:author="Chris Olsen" w:date="2018-09-27T17:36:00Z">
        <w:r w:rsidDel="00437555">
          <w:delText xml:space="preserve">View and note your current IP interfaces.  Your output may differ </w:delText>
        </w:r>
        <w:r w:rsidR="00935D72" w:rsidDel="00437555">
          <w:delText>as shown here.</w:delText>
        </w:r>
      </w:del>
    </w:p>
    <w:p w14:paraId="2C8E7EDC" w14:textId="4229F3A7" w:rsidR="00935D72" w:rsidDel="00437555" w:rsidRDefault="00935D72" w:rsidP="00935D72">
      <w:pPr>
        <w:pStyle w:val="ListParagraph"/>
        <w:rPr>
          <w:del w:id="416" w:author="Chris Olsen" w:date="2018-09-27T17:36:00Z"/>
        </w:rPr>
      </w:pPr>
      <w:del w:id="417" w:author="Chris Olsen" w:date="2018-09-27T17:36:00Z">
        <w:r w:rsidDel="00437555">
          <w:rPr>
            <w:noProof/>
          </w:rPr>
          <w:drawing>
            <wp:inline distT="0" distB="0" distL="0" distR="0" wp14:anchorId="49214212" wp14:editId="1BF07AB1">
              <wp:extent cx="5943600" cy="110363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stretch>
                        <a:fillRect/>
                      </a:stretch>
                    </pic:blipFill>
                    <pic:spPr>
                      <a:xfrm>
                        <a:off x="0" y="0"/>
                        <a:ext cx="5943600" cy="1103630"/>
                      </a:xfrm>
                      <a:prstGeom prst="rect">
                        <a:avLst/>
                      </a:prstGeom>
                    </pic:spPr>
                  </pic:pic>
                </a:graphicData>
              </a:graphic>
            </wp:inline>
          </w:drawing>
        </w:r>
      </w:del>
    </w:p>
    <w:p w14:paraId="71A57DC2" w14:textId="7D175B63" w:rsidR="004F33A3" w:rsidDel="00437555" w:rsidRDefault="00DE573B" w:rsidP="004F33A3">
      <w:pPr>
        <w:pStyle w:val="TaskTitle"/>
        <w:rPr>
          <w:del w:id="418" w:author="Chris Olsen" w:date="2018-09-27T17:36:00Z"/>
        </w:rPr>
      </w:pPr>
      <w:bookmarkStart w:id="419" w:name="_Hlk511925305"/>
      <w:del w:id="420" w:author="Chris Olsen" w:date="2018-09-27T17:36:00Z">
        <w:r w:rsidDel="00437555">
          <w:delText>Task 2: Us</w:delText>
        </w:r>
      </w:del>
      <w:ins w:id="421" w:author="IV Consulting Services, Inc" w:date="2018-05-19T21:25:00Z">
        <w:del w:id="422" w:author="Chris Olsen" w:date="2018-09-27T17:36:00Z">
          <w:r w:rsidR="00FB3EB1" w:rsidDel="00437555">
            <w:delText>ing</w:delText>
          </w:r>
        </w:del>
      </w:ins>
      <w:del w:id="423" w:author="Chris Olsen" w:date="2018-09-27T17:36:00Z">
        <w:r w:rsidDel="00437555">
          <w:delText xml:space="preserve">e PyCharm to </w:delText>
        </w:r>
      </w:del>
      <w:ins w:id="424" w:author="IV Consulting Services, Inc" w:date="2018-05-19T21:25:00Z">
        <w:del w:id="425" w:author="Chris Olsen" w:date="2018-09-27T17:36:00Z">
          <w:r w:rsidR="00FB3EB1" w:rsidDel="00437555">
            <w:delText>and</w:delText>
          </w:r>
        </w:del>
      </w:ins>
      <w:del w:id="426" w:author="Chris Olsen" w:date="2018-09-27T17:36:00Z">
        <w:r w:rsidDel="00437555">
          <w:delText>modify a Pytho</w:delText>
        </w:r>
      </w:del>
      <w:ins w:id="427" w:author="IV Consulting Services, Inc" w:date="2018-05-19T21:25:00Z">
        <w:del w:id="428" w:author="Chris Olsen" w:date="2018-09-27T17:36:00Z">
          <w:r w:rsidR="00FB3EB1" w:rsidDel="00437555">
            <w:delText>n into the</w:delText>
          </w:r>
        </w:del>
      </w:ins>
      <w:del w:id="429" w:author="Chris Olsen" w:date="2018-09-27T17:36:00Z">
        <w:r w:rsidDel="00437555">
          <w:delText>n script for the IOS XE N</w:delText>
        </w:r>
        <w:r w:rsidR="000F1C19" w:rsidDel="00437555">
          <w:delText>ETCONF</w:delText>
        </w:r>
        <w:r w:rsidDel="00437555">
          <w:delText xml:space="preserve"> protocol.</w:delText>
        </w:r>
      </w:del>
    </w:p>
    <w:p w14:paraId="74D67263" w14:textId="3C3691DD" w:rsidR="004F33A3" w:rsidDel="00437555" w:rsidRDefault="004F33A3" w:rsidP="004F33A3">
      <w:pPr>
        <w:rPr>
          <w:del w:id="430" w:author="Chris Olsen" w:date="2018-09-27T17:36:00Z"/>
        </w:rPr>
      </w:pPr>
      <w:del w:id="431" w:author="Chris Olsen" w:date="2018-09-27T17:36:00Z">
        <w:r w:rsidDel="00437555">
          <w:delText>In this tas</w:delText>
        </w:r>
        <w:r w:rsidR="00DE573B" w:rsidDel="00437555">
          <w:delText xml:space="preserve">k you will use </w:delText>
        </w:r>
        <w:r w:rsidR="00DE573B" w:rsidRPr="00BA716A" w:rsidDel="00437555">
          <w:rPr>
            <w:b/>
          </w:rPr>
          <w:delText>Py</w:delText>
        </w:r>
        <w:r w:rsidR="00BA716A" w:rsidRPr="00BA716A" w:rsidDel="00437555">
          <w:rPr>
            <w:b/>
          </w:rPr>
          <w:delText>C</w:delText>
        </w:r>
        <w:r w:rsidR="00DE573B" w:rsidRPr="00BA716A" w:rsidDel="00437555">
          <w:rPr>
            <w:b/>
          </w:rPr>
          <w:delText>harm</w:delText>
        </w:r>
        <w:r w:rsidR="00DE573B" w:rsidDel="00437555">
          <w:delText xml:space="preserve"> to modify an existing Python script for the IOS XE router.</w:delText>
        </w:r>
      </w:del>
    </w:p>
    <w:p w14:paraId="61EF23FE" w14:textId="0E0EDC11" w:rsidR="004F33A3" w:rsidRPr="00D92C55" w:rsidDel="00437555" w:rsidRDefault="004F33A3" w:rsidP="004F33A3">
      <w:pPr>
        <w:pStyle w:val="How-ToHeader"/>
        <w:rPr>
          <w:del w:id="432" w:author="Chris Olsen" w:date="2018-09-27T17:36:00Z"/>
        </w:rPr>
      </w:pPr>
      <w:del w:id="433" w:author="Chris Olsen" w:date="2018-09-27T17:36:00Z">
        <w:r w:rsidRPr="00D92C55" w:rsidDel="00437555">
          <w:delText>How-to Steps</w:delText>
        </w:r>
      </w:del>
    </w:p>
    <w:p w14:paraId="2E44B3FF" w14:textId="20DF2778" w:rsidR="004F33A3" w:rsidDel="00437555" w:rsidRDefault="00445EEC" w:rsidP="004F33A3">
      <w:pPr>
        <w:pStyle w:val="ListParagraph"/>
        <w:numPr>
          <w:ilvl w:val="0"/>
          <w:numId w:val="20"/>
        </w:numPr>
        <w:rPr>
          <w:del w:id="434" w:author="Chris Olsen" w:date="2018-09-27T17:36:00Z"/>
        </w:rPr>
      </w:pPr>
      <w:del w:id="435" w:author="Chris Olsen" w:date="2018-09-27T17:36:00Z">
        <w:r w:rsidDel="00437555">
          <w:delText xml:space="preserve">From </w:delText>
        </w:r>
        <w:r w:rsidRPr="00E14436" w:rsidDel="00437555">
          <w:rPr>
            <w:b/>
          </w:rPr>
          <w:delText>Win7</w:delText>
        </w:r>
        <w:r w:rsidDel="00437555">
          <w:delText xml:space="preserve"> open </w:delText>
        </w:r>
        <w:r w:rsidRPr="00BA716A" w:rsidDel="00437555">
          <w:rPr>
            <w:b/>
          </w:rPr>
          <w:delText>PyCharm</w:delText>
        </w:r>
        <w:r w:rsidDel="00437555">
          <w:delText>.</w:delText>
        </w:r>
      </w:del>
    </w:p>
    <w:p w14:paraId="1CBA069F" w14:textId="7328A96A" w:rsidR="00445EEC" w:rsidDel="00437555" w:rsidRDefault="00E14436" w:rsidP="004F33A3">
      <w:pPr>
        <w:pStyle w:val="ListParagraph"/>
        <w:numPr>
          <w:ilvl w:val="0"/>
          <w:numId w:val="20"/>
        </w:numPr>
        <w:rPr>
          <w:del w:id="436" w:author="Chris Olsen" w:date="2018-09-27T17:36:00Z"/>
        </w:rPr>
      </w:pPr>
      <w:del w:id="437" w:author="Chris Olsen" w:date="2018-09-27T17:36:00Z">
        <w:r w:rsidDel="00437555">
          <w:delText xml:space="preserve">Click </w:delText>
        </w:r>
        <w:r w:rsidRPr="00E14436" w:rsidDel="00437555">
          <w:rPr>
            <w:b/>
          </w:rPr>
          <w:delText>File &gt; Open</w:delText>
        </w:r>
        <w:r w:rsidDel="00437555">
          <w:delText xml:space="preserve">.  Select </w:delText>
        </w:r>
        <w:r w:rsidDel="00437555">
          <w:rPr>
            <w:b/>
          </w:rPr>
          <w:delText>Z</w:delText>
        </w:r>
        <w:r w:rsidRPr="00E14436" w:rsidDel="00437555">
          <w:rPr>
            <w:b/>
          </w:rPr>
          <w:delText>:\Python\xe_nc_configure_interface.py</w:delText>
        </w:r>
      </w:del>
    </w:p>
    <w:p w14:paraId="279CB218" w14:textId="45B5B959" w:rsidR="004F33A3" w:rsidDel="00437555" w:rsidRDefault="00E14436" w:rsidP="00E14436">
      <w:pPr>
        <w:pStyle w:val="ListParagraph"/>
        <w:rPr>
          <w:del w:id="438" w:author="Chris Olsen" w:date="2018-09-27T17:36:00Z"/>
        </w:rPr>
      </w:pPr>
      <w:del w:id="439" w:author="Chris Olsen" w:date="2018-09-27T17:36:00Z">
        <w:r w:rsidDel="00437555">
          <w:rPr>
            <w:noProof/>
          </w:rPr>
          <w:drawing>
            <wp:inline distT="0" distB="0" distL="0" distR="0" wp14:anchorId="739F9D15" wp14:editId="4D5A2517">
              <wp:extent cx="5104762" cy="7304762"/>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104762" cy="7304762"/>
                      </a:xfrm>
                      <a:prstGeom prst="rect">
                        <a:avLst/>
                      </a:prstGeom>
                    </pic:spPr>
                  </pic:pic>
                </a:graphicData>
              </a:graphic>
            </wp:inline>
          </w:drawing>
        </w:r>
      </w:del>
    </w:p>
    <w:p w14:paraId="4168FC44" w14:textId="390964DF" w:rsidR="004F33A3" w:rsidDel="00437555" w:rsidRDefault="00E14436" w:rsidP="004F33A3">
      <w:pPr>
        <w:pStyle w:val="ListParagraph"/>
        <w:numPr>
          <w:ilvl w:val="0"/>
          <w:numId w:val="20"/>
        </w:numPr>
        <w:rPr>
          <w:del w:id="440" w:author="Chris Olsen" w:date="2018-09-27T17:36:00Z"/>
        </w:rPr>
      </w:pPr>
      <w:del w:id="441" w:author="Chris Olsen" w:date="2018-09-27T17:36:00Z">
        <w:r w:rsidDel="00437555">
          <w:delText>Double click on the title</w:delText>
        </w:r>
        <w:r w:rsidR="004E2562" w:rsidDel="00437555">
          <w:delText xml:space="preserve"> of this script</w:delText>
        </w:r>
        <w:r w:rsidDel="00437555">
          <w:delText xml:space="preserve"> to maximize your code screen.</w:delText>
        </w:r>
      </w:del>
    </w:p>
    <w:p w14:paraId="73A2835C" w14:textId="2A4DCBA1" w:rsidR="00E14436" w:rsidDel="00437555" w:rsidRDefault="00E14436" w:rsidP="00E14436">
      <w:pPr>
        <w:pStyle w:val="ListParagraph"/>
        <w:rPr>
          <w:del w:id="442" w:author="Chris Olsen" w:date="2018-09-27T17:36:00Z"/>
        </w:rPr>
      </w:pPr>
      <w:del w:id="443" w:author="Chris Olsen" w:date="2018-09-27T17:36:00Z">
        <w:r w:rsidDel="00437555">
          <w:rPr>
            <w:noProof/>
          </w:rPr>
          <w:drawing>
            <wp:inline distT="0" distB="0" distL="0" distR="0" wp14:anchorId="164DC3F1" wp14:editId="4062AD32">
              <wp:extent cx="5943600" cy="4337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stretch>
                        <a:fillRect/>
                      </a:stretch>
                    </pic:blipFill>
                    <pic:spPr>
                      <a:xfrm>
                        <a:off x="0" y="0"/>
                        <a:ext cx="5943600" cy="4337685"/>
                      </a:xfrm>
                      <a:prstGeom prst="rect">
                        <a:avLst/>
                      </a:prstGeom>
                    </pic:spPr>
                  </pic:pic>
                </a:graphicData>
              </a:graphic>
            </wp:inline>
          </w:drawing>
        </w:r>
      </w:del>
    </w:p>
    <w:p w14:paraId="3C964547" w14:textId="5DE7FA59" w:rsidR="004F33A3" w:rsidDel="00437555" w:rsidRDefault="00E14436" w:rsidP="004F33A3">
      <w:pPr>
        <w:pStyle w:val="ListParagraph"/>
        <w:numPr>
          <w:ilvl w:val="0"/>
          <w:numId w:val="20"/>
        </w:numPr>
        <w:rPr>
          <w:del w:id="444" w:author="Chris Olsen" w:date="2018-09-27T17:36:00Z"/>
        </w:rPr>
      </w:pPr>
      <w:del w:id="445" w:author="Chris Olsen" w:date="2018-09-27T17:36:00Z">
        <w:r w:rsidDel="00437555">
          <w:delText>This file was not created for this exact lab environment, so make the following changes</w:delText>
        </w:r>
        <w:r w:rsidR="00737EAF" w:rsidDel="00437555">
          <w:delText xml:space="preserve"> to match your CSR1000v</w:delText>
        </w:r>
        <w:r w:rsidDel="00437555">
          <w:delText>:</w:delText>
        </w:r>
      </w:del>
    </w:p>
    <w:p w14:paraId="6BEC7B26" w14:textId="171ED374" w:rsidR="00E14436" w:rsidDel="00437555" w:rsidRDefault="00E14436" w:rsidP="00E14436">
      <w:pPr>
        <w:pStyle w:val="ListParagraph"/>
        <w:rPr>
          <w:del w:id="446" w:author="Chris Olsen" w:date="2018-09-27T17:36:00Z"/>
        </w:rPr>
      </w:pPr>
      <w:del w:id="447" w:author="Chris Olsen" w:date="2018-09-27T17:36:00Z">
        <w:r w:rsidDel="00437555">
          <w:delText xml:space="preserve">host: </w:delText>
        </w:r>
        <w:r w:rsidRPr="00935D72" w:rsidDel="00437555">
          <w:rPr>
            <w:b/>
          </w:rPr>
          <w:delText>192.168.10.80</w:delText>
        </w:r>
      </w:del>
    </w:p>
    <w:p w14:paraId="6A3D5025" w14:textId="2E1643F6" w:rsidR="00E14436" w:rsidDel="00437555" w:rsidRDefault="00E14436" w:rsidP="00E14436">
      <w:pPr>
        <w:pStyle w:val="ListParagraph"/>
        <w:rPr>
          <w:del w:id="448" w:author="Chris Olsen" w:date="2018-09-27T17:36:00Z"/>
        </w:rPr>
      </w:pPr>
      <w:del w:id="449" w:author="Chris Olsen" w:date="2018-09-27T17:36:00Z">
        <w:r w:rsidDel="00437555">
          <w:delText xml:space="preserve">user: </w:delText>
        </w:r>
        <w:r w:rsidRPr="00935D72" w:rsidDel="00437555">
          <w:rPr>
            <w:b/>
          </w:rPr>
          <w:delText xml:space="preserve"> admin</w:delText>
        </w:r>
      </w:del>
    </w:p>
    <w:p w14:paraId="4D3898A5" w14:textId="498C9595" w:rsidR="00E14436" w:rsidDel="00437555" w:rsidRDefault="00E14436" w:rsidP="00E14436">
      <w:pPr>
        <w:pStyle w:val="ListParagraph"/>
        <w:rPr>
          <w:del w:id="450" w:author="Chris Olsen" w:date="2018-09-27T17:36:00Z"/>
          <w:b/>
        </w:rPr>
      </w:pPr>
      <w:del w:id="451" w:author="Chris Olsen" w:date="2018-09-27T17:36:00Z">
        <w:r w:rsidDel="00437555">
          <w:delText xml:space="preserve">password: </w:delText>
        </w:r>
        <w:r w:rsidRPr="00935D72" w:rsidDel="00437555">
          <w:rPr>
            <w:b/>
          </w:rPr>
          <w:delText xml:space="preserve"> cisco</w:delText>
        </w:r>
      </w:del>
    </w:p>
    <w:p w14:paraId="0F44DFCA" w14:textId="2F5D7FF5" w:rsidR="00737EAF" w:rsidDel="00437555" w:rsidRDefault="00737EAF" w:rsidP="00E14436">
      <w:pPr>
        <w:pStyle w:val="ListParagraph"/>
        <w:rPr>
          <w:del w:id="452" w:author="Chris Olsen" w:date="2018-09-27T17:36:00Z"/>
        </w:rPr>
      </w:pPr>
      <w:del w:id="453" w:author="Chris Olsen" w:date="2018-09-27T17:36:00Z">
        <w:r w:rsidDel="00437555">
          <w:delText>nam</w:delText>
        </w:r>
        <w:r w:rsidR="00BC444D" w:rsidDel="00437555">
          <w:delText xml:space="preserve">e: </w:delText>
        </w:r>
        <w:r w:rsidR="00BC444D" w:rsidRPr="00BC444D" w:rsidDel="00437555">
          <w:rPr>
            <w:b/>
          </w:rPr>
          <w:delText>csr</w:delText>
        </w:r>
      </w:del>
    </w:p>
    <w:p w14:paraId="604A06CC" w14:textId="715F3985" w:rsidR="00935D72" w:rsidDel="00437555" w:rsidRDefault="00935D72" w:rsidP="00E14436">
      <w:pPr>
        <w:pStyle w:val="ListParagraph"/>
        <w:rPr>
          <w:del w:id="454" w:author="Chris Olsen" w:date="2018-09-27T17:36:00Z"/>
        </w:rPr>
      </w:pPr>
      <w:del w:id="455" w:author="Chris Olsen" w:date="2018-09-27T17:36:00Z">
        <w:r w:rsidDel="00437555">
          <w:delText>Loopback interface:</w:delText>
        </w:r>
        <w:r w:rsidRPr="00935D72" w:rsidDel="00437555">
          <w:rPr>
            <w:b/>
          </w:rPr>
          <w:delText xml:space="preserve"> 700</w:delText>
        </w:r>
      </w:del>
    </w:p>
    <w:p w14:paraId="12F3A5B7" w14:textId="257664EF" w:rsidR="004F33A3" w:rsidDel="00437555" w:rsidRDefault="00737EAF" w:rsidP="004F33A3">
      <w:pPr>
        <w:pStyle w:val="ListParagraph"/>
        <w:numPr>
          <w:ilvl w:val="0"/>
          <w:numId w:val="20"/>
        </w:numPr>
        <w:rPr>
          <w:del w:id="456" w:author="Chris Olsen" w:date="2018-09-27T17:36:00Z"/>
        </w:rPr>
      </w:pPr>
      <w:del w:id="457" w:author="Chris Olsen" w:date="2018-09-27T17:36:00Z">
        <w:r w:rsidDel="00437555">
          <w:delText xml:space="preserve">Remove the shebang </w:delText>
        </w:r>
      </w:del>
      <w:ins w:id="458" w:author="IV Consulting Services, Inc" w:date="2018-05-19T21:30:00Z">
        <w:del w:id="459" w:author="Chris Olsen" w:date="2018-09-27T17:36:00Z">
          <w:r w:rsidR="00C06F35" w:rsidDel="00437555">
            <w:delText xml:space="preserve">(#!/usr/bin/env python) </w:delText>
          </w:r>
        </w:del>
      </w:ins>
      <w:del w:id="460" w:author="Chris Olsen" w:date="2018-09-27T17:36:00Z">
        <w:r w:rsidDel="00437555">
          <w:delText>as we will be running this script from Windows.</w:delText>
        </w:r>
      </w:del>
    </w:p>
    <w:p w14:paraId="28291CA6" w14:textId="214063CC" w:rsidR="00737EAF" w:rsidDel="00437555" w:rsidRDefault="00737EAF" w:rsidP="004F33A3">
      <w:pPr>
        <w:pStyle w:val="ListParagraph"/>
        <w:numPr>
          <w:ilvl w:val="0"/>
          <w:numId w:val="20"/>
        </w:numPr>
        <w:rPr>
          <w:del w:id="461" w:author="Chris Olsen" w:date="2018-09-27T17:36:00Z"/>
        </w:rPr>
      </w:pPr>
      <w:del w:id="462" w:author="Chris Olsen" w:date="2018-09-27T17:36:00Z">
        <w:r w:rsidDel="00437555">
          <w:delText>Remove the comments from the last 2 lines as mentioned.</w:delText>
        </w:r>
      </w:del>
    </w:p>
    <w:p w14:paraId="4C3CC480" w14:textId="0EC6ADC0" w:rsidR="00737EAF" w:rsidDel="00437555" w:rsidRDefault="00737EAF" w:rsidP="004F33A3">
      <w:pPr>
        <w:pStyle w:val="ListParagraph"/>
        <w:numPr>
          <w:ilvl w:val="0"/>
          <w:numId w:val="20"/>
        </w:numPr>
        <w:rPr>
          <w:del w:id="463" w:author="Chris Olsen" w:date="2018-09-27T17:36:00Z"/>
        </w:rPr>
      </w:pPr>
      <w:del w:id="464" w:author="Chris Olsen" w:date="2018-09-27T17:36:00Z">
        <w:r w:rsidDel="00437555">
          <w:delText xml:space="preserve">To allow the step feature for this script, highlight your Project </w:delText>
        </w:r>
        <w:r w:rsidRPr="00BA716A" w:rsidDel="00437555">
          <w:rPr>
            <w:b/>
          </w:rPr>
          <w:delText>class</w:delText>
        </w:r>
        <w:r w:rsidDel="00437555">
          <w:delText xml:space="preserve">, click </w:delText>
        </w:r>
        <w:r w:rsidRPr="00BA716A" w:rsidDel="00437555">
          <w:rPr>
            <w:b/>
          </w:rPr>
          <w:delText>File &gt; New &gt; Python</w:delText>
        </w:r>
        <w:r w:rsidDel="00437555">
          <w:delText xml:space="preserve"> </w:delText>
        </w:r>
      </w:del>
      <w:ins w:id="465" w:author="IV Consulting Services, Inc" w:date="2018-05-19T21:31:00Z">
        <w:del w:id="466" w:author="Chris Olsen" w:date="2018-09-27T17:36:00Z">
          <w:r w:rsidR="00F25BD2" w:rsidRPr="00F25BD2" w:rsidDel="00437555">
            <w:rPr>
              <w:b/>
              <w:rPrChange w:id="467" w:author="IV Consulting Services, Inc" w:date="2018-05-19T21:31:00Z">
                <w:rPr/>
              </w:rPrChange>
            </w:rPr>
            <w:delText>F</w:delText>
          </w:r>
        </w:del>
      </w:ins>
      <w:del w:id="468" w:author="Chris Olsen" w:date="2018-09-27T17:36:00Z">
        <w:r w:rsidRPr="00F25BD2" w:rsidDel="00437555">
          <w:rPr>
            <w:b/>
            <w:rPrChange w:id="469" w:author="IV Consulting Services, Inc" w:date="2018-05-19T21:31:00Z">
              <w:rPr/>
            </w:rPrChange>
          </w:rPr>
          <w:delText>file</w:delText>
        </w:r>
        <w:r w:rsidDel="00437555">
          <w:delText xml:space="preserve">.  </w:delText>
        </w:r>
        <w:r w:rsidR="00D16CC7" w:rsidDel="00437555">
          <w:delText xml:space="preserve">Name the file </w:delText>
        </w:r>
        <w:r w:rsidR="00D16CC7" w:rsidRPr="00D16CC7" w:rsidDel="00437555">
          <w:rPr>
            <w:b/>
          </w:rPr>
          <w:delText>CSR1000v</w:delText>
        </w:r>
        <w:r w:rsidR="00D16CC7" w:rsidDel="00437555">
          <w:delText>.</w:delText>
        </w:r>
      </w:del>
    </w:p>
    <w:p w14:paraId="524B452E" w14:textId="7E7F6DF6" w:rsidR="00737EAF" w:rsidDel="00437555" w:rsidRDefault="00D16CC7" w:rsidP="00D16CC7">
      <w:pPr>
        <w:pStyle w:val="ListParagraph"/>
        <w:rPr>
          <w:del w:id="470" w:author="Chris Olsen" w:date="2018-09-27T17:36:00Z"/>
        </w:rPr>
      </w:pPr>
      <w:del w:id="471" w:author="Chris Olsen" w:date="2018-09-27T17:36:00Z">
        <w:r w:rsidDel="00437555">
          <w:rPr>
            <w:noProof/>
          </w:rPr>
          <w:drawing>
            <wp:inline distT="0" distB="0" distL="0" distR="0" wp14:anchorId="249B3D4B" wp14:editId="728B2FD3">
              <wp:extent cx="4228571" cy="1600000"/>
              <wp:effectExtent l="0" t="0" r="635"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4228571" cy="1600000"/>
                      </a:xfrm>
                      <a:prstGeom prst="rect">
                        <a:avLst/>
                      </a:prstGeom>
                    </pic:spPr>
                  </pic:pic>
                </a:graphicData>
              </a:graphic>
            </wp:inline>
          </w:drawing>
        </w:r>
      </w:del>
    </w:p>
    <w:p w14:paraId="2CA9D805" w14:textId="1840B712" w:rsidR="00737EAF" w:rsidDel="00437555" w:rsidRDefault="00D16CC7" w:rsidP="004F33A3">
      <w:pPr>
        <w:pStyle w:val="ListParagraph"/>
        <w:numPr>
          <w:ilvl w:val="0"/>
          <w:numId w:val="20"/>
        </w:numPr>
        <w:rPr>
          <w:del w:id="472" w:author="Chris Olsen" w:date="2018-09-27T17:36:00Z"/>
        </w:rPr>
      </w:pPr>
      <w:del w:id="473" w:author="Chris Olsen" w:date="2018-09-27T17:36:00Z">
        <w:r w:rsidDel="00437555">
          <w:delText>Paste all your code into this new code window.</w:delText>
        </w:r>
      </w:del>
    </w:p>
    <w:p w14:paraId="0AD0F749" w14:textId="13862A32" w:rsidR="00D16CC7" w:rsidDel="00437555" w:rsidRDefault="00A56ABC" w:rsidP="00D16CC7">
      <w:pPr>
        <w:pStyle w:val="ListParagraph"/>
        <w:rPr>
          <w:del w:id="474" w:author="Chris Olsen" w:date="2018-09-27T17:36:00Z"/>
        </w:rPr>
      </w:pPr>
      <w:del w:id="475" w:author="Chris Olsen" w:date="2018-09-27T17:36:00Z">
        <w:r w:rsidDel="00437555">
          <w:rPr>
            <w:noProof/>
          </w:rPr>
          <w:drawing>
            <wp:inline distT="0" distB="0" distL="0" distR="0" wp14:anchorId="60B699BA" wp14:editId="583459F2">
              <wp:extent cx="5943600" cy="315150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5943600" cy="3151505"/>
                      </a:xfrm>
                      <a:prstGeom prst="rect">
                        <a:avLst/>
                      </a:prstGeom>
                    </pic:spPr>
                  </pic:pic>
                </a:graphicData>
              </a:graphic>
            </wp:inline>
          </w:drawing>
        </w:r>
      </w:del>
    </w:p>
    <w:p w14:paraId="0DAB593B" w14:textId="1DB5801F" w:rsidR="00737EAF" w:rsidDel="00437555" w:rsidRDefault="00D16CC7" w:rsidP="004F33A3">
      <w:pPr>
        <w:pStyle w:val="ListParagraph"/>
        <w:numPr>
          <w:ilvl w:val="0"/>
          <w:numId w:val="20"/>
        </w:numPr>
        <w:rPr>
          <w:del w:id="476" w:author="Chris Olsen" w:date="2018-09-27T17:36:00Z"/>
        </w:rPr>
      </w:pPr>
      <w:del w:id="477" w:author="Chris Olsen" w:date="2018-09-27T17:36:00Z">
        <w:r w:rsidDel="00437555">
          <w:delText xml:space="preserve">To step through your code, click the </w:delText>
        </w:r>
        <w:r w:rsidRPr="00A67028" w:rsidDel="00437555">
          <w:rPr>
            <w:b/>
          </w:rPr>
          <w:delText xml:space="preserve">Project </w:delText>
        </w:r>
        <w:r w:rsidDel="00437555">
          <w:delText xml:space="preserve">on the upper left.  Left click on the first line of the code, right click </w:delText>
        </w:r>
        <w:r w:rsidRPr="00A67028" w:rsidDel="00437555">
          <w:rPr>
            <w:b/>
          </w:rPr>
          <w:delText>CSR1000v.py</w:delText>
        </w:r>
        <w:r w:rsidDel="00437555">
          <w:delText xml:space="preserve"> and select </w:delText>
        </w:r>
        <w:r w:rsidRPr="00D16CC7" w:rsidDel="00437555">
          <w:rPr>
            <w:b/>
          </w:rPr>
          <w:delText>Step Through ‘CSR1000v’</w:delText>
        </w:r>
        <w:r w:rsidDel="00437555">
          <w:delText>.</w:delText>
        </w:r>
      </w:del>
    </w:p>
    <w:p w14:paraId="018AD845" w14:textId="5611C1A2" w:rsidR="00737EAF" w:rsidDel="00437555" w:rsidRDefault="00F91114" w:rsidP="00D16CC7">
      <w:pPr>
        <w:pStyle w:val="ListParagraph"/>
        <w:rPr>
          <w:del w:id="478" w:author="Chris Olsen" w:date="2018-09-27T17:36:00Z"/>
        </w:rPr>
      </w:pPr>
      <w:del w:id="479" w:author="Chris Olsen" w:date="2018-09-27T17:36:00Z">
        <w:r w:rsidDel="00437555">
          <w:rPr>
            <w:noProof/>
          </w:rPr>
          <w:drawing>
            <wp:inline distT="0" distB="0" distL="0" distR="0" wp14:anchorId="6B6B8FE6" wp14:editId="187C557B">
              <wp:extent cx="5943600" cy="2830195"/>
              <wp:effectExtent l="0" t="0" r="0" b="825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943600" cy="2830195"/>
                      </a:xfrm>
                      <a:prstGeom prst="rect">
                        <a:avLst/>
                      </a:prstGeom>
                    </pic:spPr>
                  </pic:pic>
                </a:graphicData>
              </a:graphic>
            </wp:inline>
          </w:drawing>
        </w:r>
      </w:del>
    </w:p>
    <w:p w14:paraId="46978C82" w14:textId="51C5E7C0" w:rsidR="00737EAF" w:rsidDel="00437555" w:rsidRDefault="00D16CC7" w:rsidP="004F33A3">
      <w:pPr>
        <w:pStyle w:val="ListParagraph"/>
        <w:numPr>
          <w:ilvl w:val="0"/>
          <w:numId w:val="20"/>
        </w:numPr>
        <w:rPr>
          <w:del w:id="480" w:author="Chris Olsen" w:date="2018-09-27T17:36:00Z"/>
        </w:rPr>
      </w:pPr>
      <w:del w:id="481" w:author="Chris Olsen" w:date="2018-09-27T17:36:00Z">
        <w:r w:rsidDel="00437555">
          <w:delText>Start stepping through</w:delText>
        </w:r>
        <w:r w:rsidR="00513CEE" w:rsidDel="00437555">
          <w:delText xml:space="preserve"> the script</w:delText>
        </w:r>
        <w:r w:rsidDel="00437555">
          <w:delText xml:space="preserve">, and note the error on </w:delText>
        </w:r>
        <w:r w:rsidRPr="00D16CC7" w:rsidDel="00437555">
          <w:rPr>
            <w:b/>
          </w:rPr>
          <w:delText>lxm</w:delText>
        </w:r>
        <w:r w:rsidDel="00437555">
          <w:delText>l.   This module is not native to Python and must be installed into your IDE.</w:delText>
        </w:r>
        <w:r w:rsidR="000F1C19" w:rsidDel="00437555">
          <w:delText xml:space="preserve">   </w:delText>
        </w:r>
      </w:del>
    </w:p>
    <w:tbl>
      <w:tblPr>
        <w:tblStyle w:val="TableGrid"/>
        <w:tblW w:w="0" w:type="dxa"/>
        <w:tblInd w:w="355" w:type="dxa"/>
        <w:tblLook w:val="04A0" w:firstRow="1" w:lastRow="0" w:firstColumn="1" w:lastColumn="0" w:noHBand="0" w:noVBand="1"/>
      </w:tblPr>
      <w:tblGrid>
        <w:gridCol w:w="8995"/>
      </w:tblGrid>
      <w:tr w:rsidR="000F1C19" w:rsidDel="00437555" w14:paraId="0574B9F0" w14:textId="4FEEDD10" w:rsidTr="006317C9">
        <w:trPr>
          <w:del w:id="482" w:author="Chris Olsen" w:date="2018-09-27T17:36:00Z"/>
        </w:trPr>
        <w:tc>
          <w:tcPr>
            <w:tcW w:w="8995" w:type="dxa"/>
          </w:tcPr>
          <w:p w14:paraId="3EF62EF8" w14:textId="50F48714" w:rsidR="000F1C19" w:rsidDel="00437555" w:rsidRDefault="000F1C19" w:rsidP="00C54D58">
            <w:pPr>
              <w:rPr>
                <w:del w:id="483" w:author="Chris Olsen" w:date="2018-09-27T17:36:00Z"/>
              </w:rPr>
            </w:pPr>
            <w:del w:id="484" w:author="Chris Olsen" w:date="2018-09-27T17:36:00Z">
              <w:r w:rsidDel="00437555">
                <w:delText>NOTE_CALLOUT</w:delText>
              </w:r>
            </w:del>
          </w:p>
        </w:tc>
      </w:tr>
      <w:tr w:rsidR="000F1C19" w:rsidDel="00437555" w14:paraId="3010FC87" w14:textId="2F78C68E" w:rsidTr="006317C9">
        <w:trPr>
          <w:del w:id="485" w:author="Chris Olsen" w:date="2018-09-27T17:36:00Z"/>
        </w:trPr>
        <w:tc>
          <w:tcPr>
            <w:tcW w:w="8995" w:type="dxa"/>
          </w:tcPr>
          <w:p w14:paraId="6A0DD77E" w14:textId="2ECDFD3D" w:rsidR="000F1C19" w:rsidDel="00437555" w:rsidRDefault="000F1C19">
            <w:pPr>
              <w:rPr>
                <w:del w:id="486" w:author="Chris Olsen" w:date="2018-09-27T17:36:00Z"/>
              </w:rPr>
            </w:pPr>
            <w:del w:id="487" w:author="Chris Olsen" w:date="2018-09-27T17:36:00Z">
              <w:r w:rsidDel="00437555">
                <w:delText xml:space="preserve">If you </w:delText>
              </w:r>
              <w:r w:rsidR="00842DB0" w:rsidDel="00437555">
                <w:delText>installed the</w:delText>
              </w:r>
              <w:r w:rsidDel="00437555">
                <w:delText xml:space="preserve"> </w:delText>
              </w:r>
              <w:r w:rsidRPr="00842DB0" w:rsidDel="00437555">
                <w:rPr>
                  <w:b/>
                </w:rPr>
                <w:delText>lxml</w:delText>
              </w:r>
              <w:r w:rsidDel="00437555">
                <w:delText xml:space="preserve"> </w:delText>
              </w:r>
              <w:r w:rsidR="00842DB0" w:rsidDel="00437555">
                <w:delText xml:space="preserve">package </w:delText>
              </w:r>
              <w:r w:rsidDel="00437555">
                <w:delText>in a prior lab, you will not get this error.  Once you install a PyCharm package like</w:delText>
              </w:r>
              <w:r w:rsidRPr="00842DB0" w:rsidDel="00437555">
                <w:rPr>
                  <w:b/>
                </w:rPr>
                <w:delText xml:space="preserve"> lxml</w:delText>
              </w:r>
              <w:r w:rsidR="00673FCE" w:rsidDel="00437555">
                <w:rPr>
                  <w:b/>
                </w:rPr>
                <w:delText xml:space="preserve"> </w:delText>
              </w:r>
              <w:r w:rsidR="00673FCE" w:rsidRPr="00673FCE" w:rsidDel="00437555">
                <w:delText>or</w:delText>
              </w:r>
              <w:r w:rsidR="00673FCE" w:rsidDel="00437555">
                <w:rPr>
                  <w:b/>
                </w:rPr>
                <w:delText xml:space="preserve"> ncclient</w:delText>
              </w:r>
              <w:r w:rsidDel="00437555">
                <w:delText>, you don’t have to re-install the package for use in other Python scripts.</w:delText>
              </w:r>
            </w:del>
            <w:ins w:id="488" w:author="IV Consulting Services, Inc" w:date="2018-05-19T21:33:00Z">
              <w:del w:id="489" w:author="Chris Olsen" w:date="2018-09-27T17:36:00Z">
                <w:r w:rsidR="00C41522" w:rsidDel="00437555">
                  <w:delText xml:space="preserve"> Use the following steps</w:delText>
                </w:r>
              </w:del>
            </w:ins>
            <w:ins w:id="490" w:author="IV Consulting Services, Inc" w:date="2018-05-19T21:35:00Z">
              <w:del w:id="491" w:author="Chris Olsen" w:date="2018-09-27T17:36:00Z">
                <w:r w:rsidR="00E64F33" w:rsidDel="00437555">
                  <w:delText>, 11 – 17,</w:delText>
                </w:r>
              </w:del>
            </w:ins>
            <w:ins w:id="492" w:author="IV Consulting Services, Inc" w:date="2018-05-19T21:33:00Z">
              <w:del w:id="493" w:author="Chris Olsen" w:date="2018-09-27T17:36:00Z">
                <w:r w:rsidR="00C41522" w:rsidDel="00437555">
                  <w:delText xml:space="preserve"> to either confirm lxml </w:delText>
                </w:r>
              </w:del>
            </w:ins>
            <w:ins w:id="494" w:author="IV Consulting Services, Inc" w:date="2018-05-19T21:34:00Z">
              <w:del w:id="495" w:author="Chris Olsen" w:date="2018-09-27T17:36:00Z">
                <w:r w:rsidR="00252503" w:rsidDel="00437555">
                  <w:delText>and ncclient are</w:delText>
                </w:r>
              </w:del>
            </w:ins>
            <w:ins w:id="496" w:author="IV Consulting Services, Inc" w:date="2018-05-19T21:33:00Z">
              <w:del w:id="497" w:author="Chris Olsen" w:date="2018-09-27T17:36:00Z">
                <w:r w:rsidR="00C41522" w:rsidDel="00437555">
                  <w:delText xml:space="preserve"> indeed installed or to install the lxml</w:delText>
                </w:r>
              </w:del>
            </w:ins>
            <w:ins w:id="498" w:author="IV Consulting Services, Inc" w:date="2018-05-19T21:34:00Z">
              <w:del w:id="499" w:author="Chris Olsen" w:date="2018-09-27T17:36:00Z">
                <w:r w:rsidR="00252503" w:rsidDel="00437555">
                  <w:delText xml:space="preserve"> and ncclient</w:delText>
                </w:r>
              </w:del>
            </w:ins>
            <w:ins w:id="500" w:author="IV Consulting Services, Inc" w:date="2018-05-19T21:33:00Z">
              <w:del w:id="501" w:author="Chris Olsen" w:date="2018-09-27T17:36:00Z">
                <w:r w:rsidR="00C41522" w:rsidDel="00437555">
                  <w:delText xml:space="preserve"> module.</w:delText>
                </w:r>
              </w:del>
            </w:ins>
            <w:ins w:id="502" w:author="IV Consulting Services, Inc" w:date="2018-05-19T21:35:00Z">
              <w:del w:id="503" w:author="Chris Olsen" w:date="2018-09-27T17:36:00Z">
                <w:r w:rsidR="00DC3644" w:rsidDel="00437555">
                  <w:delText xml:space="preserve"> If these two modules are installed you may </w:delText>
                </w:r>
                <w:r w:rsidR="00931710" w:rsidDel="00437555">
                  <w:delText>continue</w:delText>
                </w:r>
                <w:r w:rsidR="00DC3644" w:rsidDel="00437555">
                  <w:delText xml:space="preserve"> with step 18.</w:delText>
                </w:r>
              </w:del>
            </w:ins>
          </w:p>
        </w:tc>
      </w:tr>
    </w:tbl>
    <w:p w14:paraId="16B49545" w14:textId="476614AB" w:rsidR="000F1C19" w:rsidDel="00437555" w:rsidRDefault="000F1C19" w:rsidP="000F1C19">
      <w:pPr>
        <w:pStyle w:val="ListParagraph"/>
        <w:rPr>
          <w:del w:id="504" w:author="Chris Olsen" w:date="2018-09-27T17:36:00Z"/>
        </w:rPr>
      </w:pPr>
    </w:p>
    <w:p w14:paraId="28CF43D2" w14:textId="08EE16CE" w:rsidR="00513CEE" w:rsidDel="00437555" w:rsidRDefault="00513CEE" w:rsidP="00513CEE">
      <w:pPr>
        <w:pStyle w:val="ListParagraph"/>
        <w:rPr>
          <w:del w:id="505" w:author="Chris Olsen" w:date="2018-09-27T17:36:00Z"/>
        </w:rPr>
      </w:pPr>
      <w:del w:id="506" w:author="Chris Olsen" w:date="2018-09-27T17:36:00Z">
        <w:r w:rsidDel="00437555">
          <w:rPr>
            <w:noProof/>
          </w:rPr>
          <w:drawing>
            <wp:inline distT="0" distB="0" distL="0" distR="0" wp14:anchorId="74E80AF3" wp14:editId="04F9001F">
              <wp:extent cx="5943600" cy="315277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5943600" cy="3152775"/>
                      </a:xfrm>
                      <a:prstGeom prst="rect">
                        <a:avLst/>
                      </a:prstGeom>
                    </pic:spPr>
                  </pic:pic>
                </a:graphicData>
              </a:graphic>
            </wp:inline>
          </w:drawing>
        </w:r>
      </w:del>
    </w:p>
    <w:p w14:paraId="32699B44" w14:textId="51E66BF9" w:rsidR="00D16CC7" w:rsidDel="00437555" w:rsidRDefault="00D16CC7" w:rsidP="004F33A3">
      <w:pPr>
        <w:pStyle w:val="ListParagraph"/>
        <w:numPr>
          <w:ilvl w:val="0"/>
          <w:numId w:val="20"/>
        </w:numPr>
        <w:rPr>
          <w:del w:id="507" w:author="Chris Olsen" w:date="2018-09-27T17:36:00Z"/>
        </w:rPr>
      </w:pPr>
      <w:del w:id="508" w:author="Chris Olsen" w:date="2018-09-27T17:36:00Z">
        <w:r w:rsidDel="00437555">
          <w:delText xml:space="preserve">Select your project </w:delText>
        </w:r>
        <w:r w:rsidRPr="00513CEE" w:rsidDel="00437555">
          <w:rPr>
            <w:b/>
          </w:rPr>
          <w:delText>class</w:delText>
        </w:r>
        <w:r w:rsidDel="00437555">
          <w:delText xml:space="preserve"> in the upper left.  </w:delText>
        </w:r>
        <w:r w:rsidRPr="0029749A" w:rsidDel="00437555">
          <w:rPr>
            <w:rPrChange w:id="509" w:author="IV Consulting Services, Inc" w:date="2018-05-19T21:32:00Z">
              <w:rPr>
                <w:b/>
              </w:rPr>
            </w:rPrChange>
          </w:rPr>
          <w:delText>Select</w:delText>
        </w:r>
        <w:r w:rsidRPr="00D16CC7" w:rsidDel="00437555">
          <w:rPr>
            <w:b/>
          </w:rPr>
          <w:delText xml:space="preserve"> File &gt; Settings</w:delText>
        </w:r>
        <w:r w:rsidDel="00437555">
          <w:delText xml:space="preserve">.  </w:delText>
        </w:r>
      </w:del>
    </w:p>
    <w:p w14:paraId="18766097" w14:textId="52339FFC" w:rsidR="00D16CC7" w:rsidDel="00437555" w:rsidRDefault="00D16CC7" w:rsidP="004F33A3">
      <w:pPr>
        <w:pStyle w:val="ListParagraph"/>
        <w:numPr>
          <w:ilvl w:val="0"/>
          <w:numId w:val="20"/>
        </w:numPr>
        <w:rPr>
          <w:del w:id="510" w:author="Chris Olsen" w:date="2018-09-27T17:36:00Z"/>
        </w:rPr>
      </w:pPr>
      <w:del w:id="511" w:author="Chris Olsen" w:date="2018-09-27T17:36:00Z">
        <w:r w:rsidDel="00437555">
          <w:delText xml:space="preserve">Select your </w:delText>
        </w:r>
        <w:r w:rsidRPr="00D16CC7" w:rsidDel="00437555">
          <w:rPr>
            <w:b/>
          </w:rPr>
          <w:delText>Project Interpreter</w:delText>
        </w:r>
        <w:r w:rsidDel="00437555">
          <w:delText xml:space="preserve"> under your Project.   Note the currently installed packages.</w:delText>
        </w:r>
      </w:del>
    </w:p>
    <w:p w14:paraId="10642F04" w14:textId="46199A42" w:rsidR="00D16CC7" w:rsidDel="00437555" w:rsidRDefault="00D16CC7" w:rsidP="00D16CC7">
      <w:pPr>
        <w:pStyle w:val="ListParagraph"/>
        <w:rPr>
          <w:del w:id="512" w:author="Chris Olsen" w:date="2018-09-27T17:36:00Z"/>
        </w:rPr>
      </w:pPr>
      <w:del w:id="513" w:author="Chris Olsen" w:date="2018-09-27T17:36:00Z">
        <w:r w:rsidDel="00437555">
          <w:rPr>
            <w:noProof/>
          </w:rPr>
          <w:drawing>
            <wp:inline distT="0" distB="0" distL="0" distR="0" wp14:anchorId="5F8651D8" wp14:editId="3EFEA83B">
              <wp:extent cx="5943600" cy="29152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5943600" cy="2915285"/>
                      </a:xfrm>
                      <a:prstGeom prst="rect">
                        <a:avLst/>
                      </a:prstGeom>
                    </pic:spPr>
                  </pic:pic>
                </a:graphicData>
              </a:graphic>
            </wp:inline>
          </w:drawing>
        </w:r>
      </w:del>
    </w:p>
    <w:p w14:paraId="6E6C5BBB" w14:textId="0EF65D9A" w:rsidR="00D16CC7" w:rsidDel="00437555" w:rsidRDefault="005745F3" w:rsidP="004F33A3">
      <w:pPr>
        <w:pStyle w:val="ListParagraph"/>
        <w:numPr>
          <w:ilvl w:val="0"/>
          <w:numId w:val="20"/>
        </w:numPr>
        <w:rPr>
          <w:del w:id="514" w:author="Chris Olsen" w:date="2018-09-27T17:36:00Z"/>
        </w:rPr>
      </w:pPr>
      <w:del w:id="515" w:author="Chris Olsen" w:date="2018-09-27T17:36:00Z">
        <w:r w:rsidDel="00437555">
          <w:delText xml:space="preserve">Select </w:delText>
        </w:r>
        <w:r w:rsidRPr="005745F3" w:rsidDel="00437555">
          <w:rPr>
            <w:b/>
          </w:rPr>
          <w:delText>lxml</w:delText>
        </w:r>
        <w:r w:rsidDel="00437555">
          <w:delText xml:space="preserve"> and click </w:delText>
        </w:r>
        <w:r w:rsidRPr="005745F3" w:rsidDel="00437555">
          <w:rPr>
            <w:b/>
          </w:rPr>
          <w:delText>Install Package</w:delText>
        </w:r>
        <w:r w:rsidDel="00437555">
          <w:rPr>
            <w:b/>
          </w:rPr>
          <w:delText>.</w:delText>
        </w:r>
      </w:del>
    </w:p>
    <w:p w14:paraId="4E080660" w14:textId="4F3F288E" w:rsidR="00D16CC7" w:rsidDel="00437555" w:rsidRDefault="005745F3" w:rsidP="005745F3">
      <w:pPr>
        <w:pStyle w:val="ListParagraph"/>
        <w:rPr>
          <w:del w:id="516" w:author="Chris Olsen" w:date="2018-09-27T17:36:00Z"/>
        </w:rPr>
      </w:pPr>
      <w:del w:id="517" w:author="Chris Olsen" w:date="2018-09-27T17:36:00Z">
        <w:r w:rsidDel="00437555">
          <w:rPr>
            <w:noProof/>
          </w:rPr>
          <w:drawing>
            <wp:inline distT="0" distB="0" distL="0" distR="0" wp14:anchorId="4A88B454" wp14:editId="797ACCA2">
              <wp:extent cx="5943600" cy="467296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5943600" cy="4672965"/>
                      </a:xfrm>
                      <a:prstGeom prst="rect">
                        <a:avLst/>
                      </a:prstGeom>
                    </pic:spPr>
                  </pic:pic>
                </a:graphicData>
              </a:graphic>
            </wp:inline>
          </w:drawing>
        </w:r>
      </w:del>
    </w:p>
    <w:p w14:paraId="24E96B04" w14:textId="6A9783CC" w:rsidR="00D16CC7" w:rsidDel="00437555" w:rsidRDefault="005745F3" w:rsidP="004F33A3">
      <w:pPr>
        <w:pStyle w:val="ListParagraph"/>
        <w:numPr>
          <w:ilvl w:val="0"/>
          <w:numId w:val="20"/>
        </w:numPr>
        <w:rPr>
          <w:del w:id="518" w:author="Chris Olsen" w:date="2018-09-27T17:36:00Z"/>
        </w:rPr>
      </w:pPr>
      <w:del w:id="519" w:author="Chris Olsen" w:date="2018-09-27T17:36:00Z">
        <w:r w:rsidDel="00437555">
          <w:delText>Verify that</w:delText>
        </w:r>
        <w:r w:rsidRPr="000A6C6A" w:rsidDel="00437555">
          <w:rPr>
            <w:b/>
          </w:rPr>
          <w:delText xml:space="preserve"> lxml</w:delText>
        </w:r>
        <w:r w:rsidDel="00437555">
          <w:delText xml:space="preserve"> was installed.</w:delText>
        </w:r>
      </w:del>
    </w:p>
    <w:p w14:paraId="29BB3FA3" w14:textId="09DAB64F" w:rsidR="005745F3" w:rsidDel="00437555" w:rsidRDefault="005745F3" w:rsidP="004F33A3">
      <w:pPr>
        <w:pStyle w:val="ListParagraph"/>
        <w:numPr>
          <w:ilvl w:val="0"/>
          <w:numId w:val="20"/>
        </w:numPr>
        <w:rPr>
          <w:del w:id="520" w:author="Chris Olsen" w:date="2018-09-27T17:36:00Z"/>
        </w:rPr>
      </w:pPr>
      <w:del w:id="521" w:author="Chris Olsen" w:date="2018-09-27T17:36:00Z">
        <w:r w:rsidDel="00437555">
          <w:delText xml:space="preserve">Search for and select </w:delText>
        </w:r>
        <w:r w:rsidRPr="000A6C6A" w:rsidDel="00437555">
          <w:rPr>
            <w:b/>
          </w:rPr>
          <w:delText>ncclient</w:delText>
        </w:r>
        <w:r w:rsidDel="00437555">
          <w:delText xml:space="preserve"> and </w:delText>
        </w:r>
        <w:r w:rsidR="000A6C6A" w:rsidDel="00437555">
          <w:delText xml:space="preserve">click </w:delText>
        </w:r>
        <w:r w:rsidR="000A6C6A" w:rsidRPr="000A6C6A" w:rsidDel="00437555">
          <w:rPr>
            <w:b/>
          </w:rPr>
          <w:delText>Install Package</w:delText>
        </w:r>
        <w:r w:rsidR="000A6C6A" w:rsidDel="00437555">
          <w:delText>.</w:delText>
        </w:r>
      </w:del>
    </w:p>
    <w:p w14:paraId="0F851920" w14:textId="17ADB533" w:rsidR="000A6C6A" w:rsidDel="00437555" w:rsidRDefault="000A6C6A" w:rsidP="000A6C6A">
      <w:pPr>
        <w:pStyle w:val="ListParagraph"/>
        <w:rPr>
          <w:del w:id="522" w:author="Chris Olsen" w:date="2018-09-27T17:36:00Z"/>
        </w:rPr>
      </w:pPr>
      <w:del w:id="523" w:author="Chris Olsen" w:date="2018-09-27T17:36:00Z">
        <w:r w:rsidDel="00437555">
          <w:rPr>
            <w:noProof/>
          </w:rPr>
          <w:drawing>
            <wp:inline distT="0" distB="0" distL="0" distR="0" wp14:anchorId="7709660C" wp14:editId="3E9CDCA9">
              <wp:extent cx="5943600" cy="465328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943600" cy="4653280"/>
                      </a:xfrm>
                      <a:prstGeom prst="rect">
                        <a:avLst/>
                      </a:prstGeom>
                    </pic:spPr>
                  </pic:pic>
                </a:graphicData>
              </a:graphic>
            </wp:inline>
          </w:drawing>
        </w:r>
      </w:del>
    </w:p>
    <w:p w14:paraId="002189FD" w14:textId="35EC1C37" w:rsidR="00D16CC7" w:rsidDel="00437555" w:rsidRDefault="000A6C6A" w:rsidP="004F33A3">
      <w:pPr>
        <w:pStyle w:val="ListParagraph"/>
        <w:numPr>
          <w:ilvl w:val="0"/>
          <w:numId w:val="20"/>
        </w:numPr>
        <w:rPr>
          <w:del w:id="524" w:author="Chris Olsen" w:date="2018-09-27T17:36:00Z"/>
        </w:rPr>
      </w:pPr>
      <w:del w:id="525" w:author="Chris Olsen" w:date="2018-09-27T17:36:00Z">
        <w:r w:rsidDel="00437555">
          <w:delText xml:space="preserve">Verify that </w:delText>
        </w:r>
        <w:r w:rsidRPr="000A6C6A" w:rsidDel="00437555">
          <w:rPr>
            <w:b/>
          </w:rPr>
          <w:delText>ncclient</w:delText>
        </w:r>
        <w:r w:rsidDel="00437555">
          <w:delText xml:space="preserve"> is installed successfully.</w:delText>
        </w:r>
      </w:del>
    </w:p>
    <w:p w14:paraId="21B76C94" w14:textId="5222A6C6" w:rsidR="000A6C6A" w:rsidDel="00437555" w:rsidRDefault="000A6C6A" w:rsidP="004F33A3">
      <w:pPr>
        <w:pStyle w:val="ListParagraph"/>
        <w:numPr>
          <w:ilvl w:val="0"/>
          <w:numId w:val="20"/>
        </w:numPr>
        <w:rPr>
          <w:del w:id="526" w:author="Chris Olsen" w:date="2018-09-27T17:36:00Z"/>
        </w:rPr>
      </w:pPr>
      <w:del w:id="527" w:author="Chris Olsen" w:date="2018-09-27T17:36:00Z">
        <w:r w:rsidDel="00437555">
          <w:delText xml:space="preserve">Close the window and further verify that you see the installed packages in your </w:delText>
        </w:r>
        <w:r w:rsidRPr="000A6C6A" w:rsidDel="00437555">
          <w:rPr>
            <w:b/>
          </w:rPr>
          <w:delText>Project Interpreter</w:delText>
        </w:r>
        <w:r w:rsidDel="00437555">
          <w:delText>.</w:delText>
        </w:r>
      </w:del>
    </w:p>
    <w:p w14:paraId="14CD300E" w14:textId="37C91F76" w:rsidR="000A6C6A" w:rsidDel="00437555" w:rsidRDefault="000A6C6A" w:rsidP="000A6C6A">
      <w:pPr>
        <w:pStyle w:val="ListParagraph"/>
        <w:rPr>
          <w:del w:id="528" w:author="Chris Olsen" w:date="2018-09-27T17:36:00Z"/>
        </w:rPr>
      </w:pPr>
      <w:del w:id="529" w:author="Chris Olsen" w:date="2018-09-27T17:36:00Z">
        <w:r w:rsidDel="00437555">
          <w:rPr>
            <w:noProof/>
          </w:rPr>
          <w:drawing>
            <wp:inline distT="0" distB="0" distL="0" distR="0" wp14:anchorId="22CA1471" wp14:editId="3D7EECBF">
              <wp:extent cx="5943600" cy="318579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5943600" cy="3185795"/>
                      </a:xfrm>
                      <a:prstGeom prst="rect">
                        <a:avLst/>
                      </a:prstGeom>
                    </pic:spPr>
                  </pic:pic>
                </a:graphicData>
              </a:graphic>
            </wp:inline>
          </w:drawing>
        </w:r>
      </w:del>
    </w:p>
    <w:p w14:paraId="1EB93320" w14:textId="6830E21D" w:rsidR="000A6C6A" w:rsidDel="00437555" w:rsidRDefault="000A6C6A" w:rsidP="004F33A3">
      <w:pPr>
        <w:pStyle w:val="ListParagraph"/>
        <w:numPr>
          <w:ilvl w:val="0"/>
          <w:numId w:val="20"/>
        </w:numPr>
        <w:rPr>
          <w:del w:id="530" w:author="Chris Olsen" w:date="2018-09-27T17:36:00Z"/>
        </w:rPr>
      </w:pPr>
      <w:del w:id="531" w:author="Chris Olsen" w:date="2018-09-27T17:36:00Z">
        <w:r w:rsidDel="00437555">
          <w:delText xml:space="preserve">Press </w:delText>
        </w:r>
        <w:r w:rsidRPr="000A6C6A" w:rsidDel="00437555">
          <w:rPr>
            <w:b/>
          </w:rPr>
          <w:delText>OK</w:delText>
        </w:r>
        <w:r w:rsidDel="00437555">
          <w:delText xml:space="preserve"> to close the window.  Start stepping through your script again.</w:delText>
        </w:r>
      </w:del>
    </w:p>
    <w:p w14:paraId="41EB0248" w14:textId="05A21B45" w:rsidR="000A6C6A" w:rsidDel="00437555" w:rsidRDefault="000A6C6A" w:rsidP="000A6C6A">
      <w:pPr>
        <w:pStyle w:val="ListParagraph"/>
        <w:rPr>
          <w:del w:id="532" w:author="Chris Olsen" w:date="2018-09-27T17:36:00Z"/>
        </w:rPr>
      </w:pPr>
      <w:del w:id="533" w:author="Chris Olsen" w:date="2018-09-27T17:36:00Z">
        <w:r w:rsidDel="00437555">
          <w:rPr>
            <w:noProof/>
          </w:rPr>
          <w:drawing>
            <wp:inline distT="0" distB="0" distL="0" distR="0" wp14:anchorId="494D2FFB" wp14:editId="31368CCC">
              <wp:extent cx="5943600" cy="5518785"/>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5943600" cy="5518785"/>
                      </a:xfrm>
                      <a:prstGeom prst="rect">
                        <a:avLst/>
                      </a:prstGeom>
                    </pic:spPr>
                  </pic:pic>
                </a:graphicData>
              </a:graphic>
            </wp:inline>
          </w:drawing>
        </w:r>
      </w:del>
    </w:p>
    <w:p w14:paraId="6FC34BB6" w14:textId="095E27CD" w:rsidR="000A6C6A" w:rsidDel="00437555" w:rsidRDefault="00BC444D" w:rsidP="004F33A3">
      <w:pPr>
        <w:pStyle w:val="ListParagraph"/>
        <w:numPr>
          <w:ilvl w:val="0"/>
          <w:numId w:val="20"/>
        </w:numPr>
        <w:rPr>
          <w:del w:id="534" w:author="Chris Olsen" w:date="2018-09-27T17:36:00Z"/>
        </w:rPr>
      </w:pPr>
      <w:del w:id="535" w:author="Chris Olsen" w:date="2018-09-27T17:36:00Z">
        <w:r w:rsidDel="00437555">
          <w:delText>As you step through, verify that you don’t get errors on the</w:delText>
        </w:r>
        <w:r w:rsidR="00E866AF" w:rsidDel="00437555">
          <w:delText xml:space="preserve"> required</w:delText>
        </w:r>
        <w:r w:rsidDel="00437555">
          <w:delText xml:space="preserve"> </w:delText>
        </w:r>
        <w:r w:rsidRPr="00E866AF" w:rsidDel="00437555">
          <w:rPr>
            <w:b/>
          </w:rPr>
          <w:delText xml:space="preserve">lxml </w:delText>
        </w:r>
        <w:r w:rsidDel="00437555">
          <w:delText xml:space="preserve">and </w:delText>
        </w:r>
        <w:r w:rsidRPr="00E866AF" w:rsidDel="00437555">
          <w:rPr>
            <w:b/>
          </w:rPr>
          <w:delText>ncclient</w:delText>
        </w:r>
        <w:r w:rsidDel="00437555">
          <w:delText xml:space="preserve"> modules.  If you do, you may have to restart stepping through</w:delText>
        </w:r>
        <w:r w:rsidR="00E866AF" w:rsidDel="00437555">
          <w:delText xml:space="preserve"> again</w:delText>
        </w:r>
        <w:r w:rsidDel="00437555">
          <w:delText>.</w:delText>
        </w:r>
      </w:del>
    </w:p>
    <w:p w14:paraId="323C70DE" w14:textId="63EC8A4D" w:rsidR="00BC444D" w:rsidDel="00437555" w:rsidRDefault="00F55C7E" w:rsidP="00BC444D">
      <w:pPr>
        <w:pStyle w:val="ListParagraph"/>
        <w:rPr>
          <w:del w:id="536" w:author="Chris Olsen" w:date="2018-09-27T17:36:00Z"/>
        </w:rPr>
      </w:pPr>
      <w:del w:id="537" w:author="Chris Olsen" w:date="2018-09-27T17:36:00Z">
        <w:r w:rsidDel="00437555">
          <w:rPr>
            <w:noProof/>
          </w:rPr>
          <w:drawing>
            <wp:inline distT="0" distB="0" distL="0" distR="0" wp14:anchorId="14C43512" wp14:editId="4634A78A">
              <wp:extent cx="5943600" cy="2546985"/>
              <wp:effectExtent l="0" t="0" r="0" b="571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5943600" cy="2546985"/>
                      </a:xfrm>
                      <a:prstGeom prst="rect">
                        <a:avLst/>
                      </a:prstGeom>
                    </pic:spPr>
                  </pic:pic>
                </a:graphicData>
              </a:graphic>
            </wp:inline>
          </w:drawing>
        </w:r>
      </w:del>
    </w:p>
    <w:p w14:paraId="53C2AFEA" w14:textId="1E48CEC1" w:rsidR="00BC444D" w:rsidDel="00437555" w:rsidRDefault="00BC444D" w:rsidP="004F33A3">
      <w:pPr>
        <w:pStyle w:val="ListParagraph"/>
        <w:numPr>
          <w:ilvl w:val="0"/>
          <w:numId w:val="20"/>
        </w:numPr>
        <w:rPr>
          <w:del w:id="538" w:author="Chris Olsen" w:date="2018-09-27T17:36:00Z"/>
        </w:rPr>
      </w:pPr>
      <w:del w:id="539" w:author="Chris Olsen" w:date="2018-09-27T17:36:00Z">
        <w:r w:rsidDel="00437555">
          <w:delText>Finish stepping through the code and verify you don’t have any errors.</w:delText>
        </w:r>
      </w:del>
    </w:p>
    <w:p w14:paraId="6EE397D8" w14:textId="628317DA" w:rsidR="00BC444D" w:rsidDel="00437555" w:rsidRDefault="00BC444D" w:rsidP="00BC444D">
      <w:pPr>
        <w:pStyle w:val="ListParagraph"/>
        <w:rPr>
          <w:del w:id="540" w:author="Chris Olsen" w:date="2018-09-27T17:36:00Z"/>
        </w:rPr>
      </w:pPr>
      <w:del w:id="541" w:author="Chris Olsen" w:date="2018-09-27T17:36:00Z">
        <w:r w:rsidDel="00437555">
          <w:rPr>
            <w:noProof/>
          </w:rPr>
          <w:drawing>
            <wp:inline distT="0" distB="0" distL="0" distR="0" wp14:anchorId="6D0C3538" wp14:editId="08628841">
              <wp:extent cx="5943600" cy="1083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stretch>
                        <a:fillRect/>
                      </a:stretch>
                    </pic:blipFill>
                    <pic:spPr>
                      <a:xfrm>
                        <a:off x="0" y="0"/>
                        <a:ext cx="5943600" cy="1083945"/>
                      </a:xfrm>
                      <a:prstGeom prst="rect">
                        <a:avLst/>
                      </a:prstGeom>
                    </pic:spPr>
                  </pic:pic>
                </a:graphicData>
              </a:graphic>
            </wp:inline>
          </w:drawing>
        </w:r>
      </w:del>
    </w:p>
    <w:p w14:paraId="2C4532A1" w14:textId="38E4D50C" w:rsidR="00BC444D" w:rsidDel="00437555" w:rsidRDefault="00BC444D" w:rsidP="004F33A3">
      <w:pPr>
        <w:pStyle w:val="ListParagraph"/>
        <w:numPr>
          <w:ilvl w:val="0"/>
          <w:numId w:val="20"/>
        </w:numPr>
        <w:rPr>
          <w:del w:id="542" w:author="Chris Olsen" w:date="2018-09-27T17:36:00Z"/>
        </w:rPr>
      </w:pPr>
      <w:del w:id="543" w:author="Chris Olsen" w:date="2018-09-27T17:36:00Z">
        <w:r w:rsidDel="00437555">
          <w:delText xml:space="preserve">Further verify your </w:delText>
        </w:r>
        <w:r w:rsidRPr="00DB66DE" w:rsidDel="00437555">
          <w:rPr>
            <w:b/>
          </w:rPr>
          <w:delText>Interface Loopback 700</w:delText>
        </w:r>
        <w:r w:rsidDel="00437555">
          <w:delText xml:space="preserve"> was created with the 2 IP addresses.</w:delText>
        </w:r>
      </w:del>
    </w:p>
    <w:p w14:paraId="75B41963" w14:textId="3DCE1055" w:rsidR="003C5CA2" w:rsidRDefault="003C5CA2" w:rsidP="003C5CA2">
      <w:pPr>
        <w:ind w:left="720"/>
      </w:pPr>
      <w:del w:id="544" w:author="Chris Olsen" w:date="2018-09-27T17:36:00Z">
        <w:r w:rsidDel="00437555">
          <w:rPr>
            <w:noProof/>
          </w:rPr>
          <w:drawing>
            <wp:inline distT="0" distB="0" distL="0" distR="0" wp14:anchorId="4711D019" wp14:editId="25555569">
              <wp:extent cx="5943600" cy="249872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5943600" cy="2498725"/>
                      </a:xfrm>
                      <a:prstGeom prst="rect">
                        <a:avLst/>
                      </a:prstGeom>
                    </pic:spPr>
                  </pic:pic>
                </a:graphicData>
              </a:graphic>
            </wp:inline>
          </w:drawing>
        </w:r>
      </w:del>
    </w:p>
    <w:bookmarkEnd w:id="419"/>
    <w:p w14:paraId="193ECF12" w14:textId="77777777" w:rsidR="004F33A3" w:rsidRDefault="004F33A3" w:rsidP="004F33A3">
      <w:pPr>
        <w:pStyle w:val="Labresults"/>
      </w:pPr>
      <w:r>
        <w:t>Challenge results</w:t>
      </w:r>
    </w:p>
    <w:p w14:paraId="199AB2CB" w14:textId="77777777" w:rsidR="004F33A3" w:rsidRPr="002213D5" w:rsidRDefault="004F33A3" w:rsidP="004F33A3">
      <w:r>
        <w:t xml:space="preserve">This lab demonstrated </w:t>
      </w:r>
      <w:r w:rsidR="00E866AF">
        <w:t xml:space="preserve">editing the configuration of an IOS XE device with Python using </w:t>
      </w:r>
      <w:proofErr w:type="spellStart"/>
      <w:r w:rsidR="00E866AF">
        <w:t>Netconf</w:t>
      </w:r>
      <w:proofErr w:type="spellEnd"/>
      <w:r w:rsidR="00E866AF">
        <w:t>.</w:t>
      </w:r>
    </w:p>
    <w:p w14:paraId="5EC9D3A3" w14:textId="77777777" w:rsidR="004F33A3" w:rsidRPr="00652DC3" w:rsidRDefault="004F33A3" w:rsidP="004F33A3"/>
    <w:p w14:paraId="7FC8EF66" w14:textId="77777777" w:rsidR="004F33A3" w:rsidRPr="004F33A3" w:rsidRDefault="004F33A3" w:rsidP="004F33A3"/>
    <w:sectPr w:rsidR="004F33A3" w:rsidRPr="004F33A3" w:rsidSect="00E00F66">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05886DC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45543D60"/>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65EEEAE0"/>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092EA61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47585DE0"/>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A51CCFC4"/>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7C08AA02"/>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2B548FCE"/>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CF62816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8CE4AE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2123031B"/>
    <w:multiLevelType w:val="hybridMultilevel"/>
    <w:tmpl w:val="50F66362"/>
    <w:lvl w:ilvl="0" w:tplc="06461B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3FD4AEB"/>
    <w:multiLevelType w:val="hybridMultilevel"/>
    <w:tmpl w:val="8E0E353A"/>
    <w:lvl w:ilvl="0" w:tplc="3CE69C24">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0258EC"/>
    <w:multiLevelType w:val="hybridMultilevel"/>
    <w:tmpl w:val="1DF6C0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F1A41EE"/>
    <w:multiLevelType w:val="hybridMultilevel"/>
    <w:tmpl w:val="85AA39BA"/>
    <w:lvl w:ilvl="0" w:tplc="06461B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3C001C6D"/>
    <w:multiLevelType w:val="hybridMultilevel"/>
    <w:tmpl w:val="FF0280E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02B65FC"/>
    <w:multiLevelType w:val="hybridMultilevel"/>
    <w:tmpl w:val="7DEC38D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CAF269D"/>
    <w:multiLevelType w:val="hybridMultilevel"/>
    <w:tmpl w:val="85AA39BA"/>
    <w:lvl w:ilvl="0" w:tplc="06461B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2E66449"/>
    <w:multiLevelType w:val="hybridMultilevel"/>
    <w:tmpl w:val="2B68AB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CCA3E17"/>
    <w:multiLevelType w:val="hybridMultilevel"/>
    <w:tmpl w:val="991AF3A0"/>
    <w:lvl w:ilvl="0" w:tplc="06461B00">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76E20267"/>
    <w:multiLevelType w:val="hybridMultilevel"/>
    <w:tmpl w:val="AFCE23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7A101456"/>
    <w:multiLevelType w:val="hybridMultilevel"/>
    <w:tmpl w:val="55C0046C"/>
    <w:lvl w:ilvl="0" w:tplc="FD6A4F16">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7D347D1C"/>
    <w:multiLevelType w:val="hybridMultilevel"/>
    <w:tmpl w:val="F65E24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0"/>
  </w:num>
  <w:num w:numId="2">
    <w:abstractNumId w:val="11"/>
  </w:num>
  <w:num w:numId="3">
    <w:abstractNumId w:val="17"/>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2"/>
  </w:num>
  <w:num w:numId="15">
    <w:abstractNumId w:val="19"/>
  </w:num>
  <w:num w:numId="16">
    <w:abstractNumId w:val="14"/>
  </w:num>
  <w:num w:numId="17">
    <w:abstractNumId w:val="15"/>
  </w:num>
  <w:num w:numId="18">
    <w:abstractNumId w:val="18"/>
  </w:num>
  <w:num w:numId="19">
    <w:abstractNumId w:val="21"/>
  </w:num>
  <w:num w:numId="20">
    <w:abstractNumId w:val="16"/>
  </w:num>
  <w:num w:numId="21">
    <w:abstractNumId w:val="10"/>
  </w:num>
  <w:num w:numId="22">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Chris Olsen">
    <w15:presenceInfo w15:providerId="Windows Live" w15:userId="b129487de6fda4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trackRevisions/>
  <w:documentProtection w:edit="readOnly" w:enforcement="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33A3"/>
    <w:rsid w:val="000006E8"/>
    <w:rsid w:val="0000108A"/>
    <w:rsid w:val="00001DFF"/>
    <w:rsid w:val="000024B7"/>
    <w:rsid w:val="00004711"/>
    <w:rsid w:val="000048CC"/>
    <w:rsid w:val="000077BB"/>
    <w:rsid w:val="00010302"/>
    <w:rsid w:val="000107AD"/>
    <w:rsid w:val="00011C55"/>
    <w:rsid w:val="00011ED4"/>
    <w:rsid w:val="0001672D"/>
    <w:rsid w:val="00016E1B"/>
    <w:rsid w:val="000176EF"/>
    <w:rsid w:val="00017B12"/>
    <w:rsid w:val="00021E9B"/>
    <w:rsid w:val="00025B63"/>
    <w:rsid w:val="000276AF"/>
    <w:rsid w:val="000312E8"/>
    <w:rsid w:val="000316D1"/>
    <w:rsid w:val="00031F38"/>
    <w:rsid w:val="000326A3"/>
    <w:rsid w:val="00035031"/>
    <w:rsid w:val="0003558F"/>
    <w:rsid w:val="00035759"/>
    <w:rsid w:val="00035E6F"/>
    <w:rsid w:val="000366C7"/>
    <w:rsid w:val="0003680C"/>
    <w:rsid w:val="000412A2"/>
    <w:rsid w:val="000412DD"/>
    <w:rsid w:val="00041D3B"/>
    <w:rsid w:val="00041F32"/>
    <w:rsid w:val="000421C1"/>
    <w:rsid w:val="00042FFA"/>
    <w:rsid w:val="00043DE8"/>
    <w:rsid w:val="00053BFB"/>
    <w:rsid w:val="000552C3"/>
    <w:rsid w:val="00056C4C"/>
    <w:rsid w:val="00060F39"/>
    <w:rsid w:val="00062F1C"/>
    <w:rsid w:val="00063206"/>
    <w:rsid w:val="00063750"/>
    <w:rsid w:val="00064813"/>
    <w:rsid w:val="00066383"/>
    <w:rsid w:val="0007204C"/>
    <w:rsid w:val="00074B30"/>
    <w:rsid w:val="00075C1B"/>
    <w:rsid w:val="00075DB1"/>
    <w:rsid w:val="00076CA2"/>
    <w:rsid w:val="00077A12"/>
    <w:rsid w:val="000808DB"/>
    <w:rsid w:val="000838DF"/>
    <w:rsid w:val="0008662B"/>
    <w:rsid w:val="00092197"/>
    <w:rsid w:val="000950AC"/>
    <w:rsid w:val="00097BBA"/>
    <w:rsid w:val="000A05DF"/>
    <w:rsid w:val="000A0882"/>
    <w:rsid w:val="000A1524"/>
    <w:rsid w:val="000A2181"/>
    <w:rsid w:val="000A2A2B"/>
    <w:rsid w:val="000A436A"/>
    <w:rsid w:val="000A4626"/>
    <w:rsid w:val="000A6C6A"/>
    <w:rsid w:val="000B1388"/>
    <w:rsid w:val="000B371C"/>
    <w:rsid w:val="000B5010"/>
    <w:rsid w:val="000C01E7"/>
    <w:rsid w:val="000C0CE6"/>
    <w:rsid w:val="000C4C7A"/>
    <w:rsid w:val="000C4E21"/>
    <w:rsid w:val="000C4FD0"/>
    <w:rsid w:val="000C554C"/>
    <w:rsid w:val="000C6518"/>
    <w:rsid w:val="000C6F68"/>
    <w:rsid w:val="000D080B"/>
    <w:rsid w:val="000D1786"/>
    <w:rsid w:val="000D1C3D"/>
    <w:rsid w:val="000D1C6E"/>
    <w:rsid w:val="000D2CEB"/>
    <w:rsid w:val="000D315E"/>
    <w:rsid w:val="000D641A"/>
    <w:rsid w:val="000E02C6"/>
    <w:rsid w:val="000E0A5B"/>
    <w:rsid w:val="000E26BE"/>
    <w:rsid w:val="000E39BF"/>
    <w:rsid w:val="000E4C5E"/>
    <w:rsid w:val="000E56CE"/>
    <w:rsid w:val="000F0061"/>
    <w:rsid w:val="000F03C2"/>
    <w:rsid w:val="000F0E86"/>
    <w:rsid w:val="000F0FAF"/>
    <w:rsid w:val="000F1C19"/>
    <w:rsid w:val="000F32A8"/>
    <w:rsid w:val="000F4AB6"/>
    <w:rsid w:val="000F6E51"/>
    <w:rsid w:val="0010014A"/>
    <w:rsid w:val="001050B2"/>
    <w:rsid w:val="001057A6"/>
    <w:rsid w:val="00105AA7"/>
    <w:rsid w:val="00106567"/>
    <w:rsid w:val="00106C97"/>
    <w:rsid w:val="00107B69"/>
    <w:rsid w:val="00110712"/>
    <w:rsid w:val="00113FE2"/>
    <w:rsid w:val="00115272"/>
    <w:rsid w:val="001163B5"/>
    <w:rsid w:val="00116FA9"/>
    <w:rsid w:val="001172CF"/>
    <w:rsid w:val="0012046E"/>
    <w:rsid w:val="00120682"/>
    <w:rsid w:val="001226E4"/>
    <w:rsid w:val="0012511F"/>
    <w:rsid w:val="001260EB"/>
    <w:rsid w:val="00127280"/>
    <w:rsid w:val="00130183"/>
    <w:rsid w:val="00130784"/>
    <w:rsid w:val="00132716"/>
    <w:rsid w:val="00133AD8"/>
    <w:rsid w:val="00135502"/>
    <w:rsid w:val="00135C1B"/>
    <w:rsid w:val="00135D36"/>
    <w:rsid w:val="00137711"/>
    <w:rsid w:val="0014029B"/>
    <w:rsid w:val="00140328"/>
    <w:rsid w:val="00143E9D"/>
    <w:rsid w:val="001448D5"/>
    <w:rsid w:val="001468DB"/>
    <w:rsid w:val="00147127"/>
    <w:rsid w:val="00147C64"/>
    <w:rsid w:val="00147E71"/>
    <w:rsid w:val="001509E3"/>
    <w:rsid w:val="001513D7"/>
    <w:rsid w:val="0015269B"/>
    <w:rsid w:val="001540F1"/>
    <w:rsid w:val="00155808"/>
    <w:rsid w:val="001564B5"/>
    <w:rsid w:val="00156955"/>
    <w:rsid w:val="00157D00"/>
    <w:rsid w:val="00162056"/>
    <w:rsid w:val="001621A9"/>
    <w:rsid w:val="001653EC"/>
    <w:rsid w:val="00165DC4"/>
    <w:rsid w:val="00166DAC"/>
    <w:rsid w:val="0017221F"/>
    <w:rsid w:val="00176D0A"/>
    <w:rsid w:val="00176E4F"/>
    <w:rsid w:val="001801D1"/>
    <w:rsid w:val="0018302F"/>
    <w:rsid w:val="00185162"/>
    <w:rsid w:val="00187755"/>
    <w:rsid w:val="00191DB0"/>
    <w:rsid w:val="0019286D"/>
    <w:rsid w:val="00192E62"/>
    <w:rsid w:val="0019331D"/>
    <w:rsid w:val="00194355"/>
    <w:rsid w:val="00197F98"/>
    <w:rsid w:val="001A06C1"/>
    <w:rsid w:val="001A2B6E"/>
    <w:rsid w:val="001A50F9"/>
    <w:rsid w:val="001A5833"/>
    <w:rsid w:val="001A6F90"/>
    <w:rsid w:val="001B1DE2"/>
    <w:rsid w:val="001B3E00"/>
    <w:rsid w:val="001B41AB"/>
    <w:rsid w:val="001B472A"/>
    <w:rsid w:val="001B4C1D"/>
    <w:rsid w:val="001B5490"/>
    <w:rsid w:val="001B7ABB"/>
    <w:rsid w:val="001B7C94"/>
    <w:rsid w:val="001C1248"/>
    <w:rsid w:val="001C16E5"/>
    <w:rsid w:val="001C3BAE"/>
    <w:rsid w:val="001C6A46"/>
    <w:rsid w:val="001C7098"/>
    <w:rsid w:val="001C7FD6"/>
    <w:rsid w:val="001D1FBF"/>
    <w:rsid w:val="001D2BD1"/>
    <w:rsid w:val="001D63C2"/>
    <w:rsid w:val="001D77F7"/>
    <w:rsid w:val="001E0096"/>
    <w:rsid w:val="001E3C56"/>
    <w:rsid w:val="001F2A6E"/>
    <w:rsid w:val="001F36C9"/>
    <w:rsid w:val="001F52D7"/>
    <w:rsid w:val="00200873"/>
    <w:rsid w:val="002009C9"/>
    <w:rsid w:val="002013C3"/>
    <w:rsid w:val="00203C0E"/>
    <w:rsid w:val="00203E00"/>
    <w:rsid w:val="00204321"/>
    <w:rsid w:val="00206116"/>
    <w:rsid w:val="00207741"/>
    <w:rsid w:val="00213289"/>
    <w:rsid w:val="00214A61"/>
    <w:rsid w:val="00216ED6"/>
    <w:rsid w:val="00216F3E"/>
    <w:rsid w:val="002176EA"/>
    <w:rsid w:val="002213D5"/>
    <w:rsid w:val="00221F52"/>
    <w:rsid w:val="002324B2"/>
    <w:rsid w:val="002339AD"/>
    <w:rsid w:val="00235B9D"/>
    <w:rsid w:val="00235EAA"/>
    <w:rsid w:val="00236ADA"/>
    <w:rsid w:val="00241E3B"/>
    <w:rsid w:val="00246B1A"/>
    <w:rsid w:val="00252503"/>
    <w:rsid w:val="00252526"/>
    <w:rsid w:val="00254217"/>
    <w:rsid w:val="00256CB6"/>
    <w:rsid w:val="002577C9"/>
    <w:rsid w:val="00262A58"/>
    <w:rsid w:val="00264DF7"/>
    <w:rsid w:val="00265408"/>
    <w:rsid w:val="00265609"/>
    <w:rsid w:val="00266DED"/>
    <w:rsid w:val="00270069"/>
    <w:rsid w:val="0027205F"/>
    <w:rsid w:val="00272A27"/>
    <w:rsid w:val="00272DDB"/>
    <w:rsid w:val="00276175"/>
    <w:rsid w:val="0028014F"/>
    <w:rsid w:val="002803DD"/>
    <w:rsid w:val="0028292F"/>
    <w:rsid w:val="00284810"/>
    <w:rsid w:val="0028527C"/>
    <w:rsid w:val="00286DE4"/>
    <w:rsid w:val="00287180"/>
    <w:rsid w:val="00287842"/>
    <w:rsid w:val="002906C9"/>
    <w:rsid w:val="00294093"/>
    <w:rsid w:val="0029660E"/>
    <w:rsid w:val="0029749A"/>
    <w:rsid w:val="00297C84"/>
    <w:rsid w:val="002A0BD9"/>
    <w:rsid w:val="002A414C"/>
    <w:rsid w:val="002A492E"/>
    <w:rsid w:val="002A525C"/>
    <w:rsid w:val="002A5587"/>
    <w:rsid w:val="002A5FE3"/>
    <w:rsid w:val="002B2078"/>
    <w:rsid w:val="002B21F3"/>
    <w:rsid w:val="002B3790"/>
    <w:rsid w:val="002B717E"/>
    <w:rsid w:val="002C1AE1"/>
    <w:rsid w:val="002C23C2"/>
    <w:rsid w:val="002C70C2"/>
    <w:rsid w:val="002D128B"/>
    <w:rsid w:val="002D4B54"/>
    <w:rsid w:val="002D4D5C"/>
    <w:rsid w:val="002D6174"/>
    <w:rsid w:val="002D76F4"/>
    <w:rsid w:val="002D7ECD"/>
    <w:rsid w:val="002E010E"/>
    <w:rsid w:val="002E0F0B"/>
    <w:rsid w:val="002E2569"/>
    <w:rsid w:val="002E4709"/>
    <w:rsid w:val="002E488B"/>
    <w:rsid w:val="002E5222"/>
    <w:rsid w:val="002E6937"/>
    <w:rsid w:val="002E7B89"/>
    <w:rsid w:val="002F1AF2"/>
    <w:rsid w:val="002F22A0"/>
    <w:rsid w:val="002F2B27"/>
    <w:rsid w:val="002F3E75"/>
    <w:rsid w:val="002F782B"/>
    <w:rsid w:val="00302443"/>
    <w:rsid w:val="003064C8"/>
    <w:rsid w:val="0031016A"/>
    <w:rsid w:val="0031067B"/>
    <w:rsid w:val="003110A8"/>
    <w:rsid w:val="00313D8D"/>
    <w:rsid w:val="003143E0"/>
    <w:rsid w:val="0031562A"/>
    <w:rsid w:val="00316082"/>
    <w:rsid w:val="00317881"/>
    <w:rsid w:val="00317FC4"/>
    <w:rsid w:val="003204FA"/>
    <w:rsid w:val="00323143"/>
    <w:rsid w:val="00325833"/>
    <w:rsid w:val="00325BD8"/>
    <w:rsid w:val="003264A6"/>
    <w:rsid w:val="0032780D"/>
    <w:rsid w:val="00332FB4"/>
    <w:rsid w:val="0033755A"/>
    <w:rsid w:val="003418FD"/>
    <w:rsid w:val="003436B2"/>
    <w:rsid w:val="00343A08"/>
    <w:rsid w:val="003467DD"/>
    <w:rsid w:val="00346A87"/>
    <w:rsid w:val="003508DE"/>
    <w:rsid w:val="00353C6D"/>
    <w:rsid w:val="00354857"/>
    <w:rsid w:val="00354C60"/>
    <w:rsid w:val="003601B1"/>
    <w:rsid w:val="003613E4"/>
    <w:rsid w:val="00363C7A"/>
    <w:rsid w:val="00366175"/>
    <w:rsid w:val="00367499"/>
    <w:rsid w:val="003679CA"/>
    <w:rsid w:val="00367B49"/>
    <w:rsid w:val="0037567D"/>
    <w:rsid w:val="00377EB8"/>
    <w:rsid w:val="0038028B"/>
    <w:rsid w:val="003861F7"/>
    <w:rsid w:val="003904B0"/>
    <w:rsid w:val="00390EC0"/>
    <w:rsid w:val="00392F5F"/>
    <w:rsid w:val="0039507A"/>
    <w:rsid w:val="003959DE"/>
    <w:rsid w:val="0039620B"/>
    <w:rsid w:val="003A176F"/>
    <w:rsid w:val="003A4AAE"/>
    <w:rsid w:val="003A6207"/>
    <w:rsid w:val="003A6847"/>
    <w:rsid w:val="003B0330"/>
    <w:rsid w:val="003B03AA"/>
    <w:rsid w:val="003B2813"/>
    <w:rsid w:val="003B317F"/>
    <w:rsid w:val="003B32D0"/>
    <w:rsid w:val="003B3C0A"/>
    <w:rsid w:val="003B3CCB"/>
    <w:rsid w:val="003B4CDE"/>
    <w:rsid w:val="003B55BA"/>
    <w:rsid w:val="003B57FC"/>
    <w:rsid w:val="003B6308"/>
    <w:rsid w:val="003B6C10"/>
    <w:rsid w:val="003B6EE1"/>
    <w:rsid w:val="003C0B19"/>
    <w:rsid w:val="003C10B1"/>
    <w:rsid w:val="003C13A3"/>
    <w:rsid w:val="003C3F58"/>
    <w:rsid w:val="003C5CA2"/>
    <w:rsid w:val="003C6621"/>
    <w:rsid w:val="003C6D34"/>
    <w:rsid w:val="003D1FC6"/>
    <w:rsid w:val="003D5F2C"/>
    <w:rsid w:val="003D6A72"/>
    <w:rsid w:val="003E4703"/>
    <w:rsid w:val="003E6742"/>
    <w:rsid w:val="003F03ED"/>
    <w:rsid w:val="003F1B5A"/>
    <w:rsid w:val="003F1B69"/>
    <w:rsid w:val="003F2859"/>
    <w:rsid w:val="003F36BE"/>
    <w:rsid w:val="003F3C32"/>
    <w:rsid w:val="003F57DE"/>
    <w:rsid w:val="00400750"/>
    <w:rsid w:val="00403018"/>
    <w:rsid w:val="004049C6"/>
    <w:rsid w:val="00404C35"/>
    <w:rsid w:val="00404E45"/>
    <w:rsid w:val="00404FCB"/>
    <w:rsid w:val="004054E7"/>
    <w:rsid w:val="004066E4"/>
    <w:rsid w:val="00410A5A"/>
    <w:rsid w:val="00411AAB"/>
    <w:rsid w:val="00412EF6"/>
    <w:rsid w:val="0042079E"/>
    <w:rsid w:val="00421790"/>
    <w:rsid w:val="00423AD4"/>
    <w:rsid w:val="00423C6E"/>
    <w:rsid w:val="004251E3"/>
    <w:rsid w:val="00425879"/>
    <w:rsid w:val="00425E16"/>
    <w:rsid w:val="00426512"/>
    <w:rsid w:val="00426E5E"/>
    <w:rsid w:val="00427493"/>
    <w:rsid w:val="00430407"/>
    <w:rsid w:val="004323A1"/>
    <w:rsid w:val="0043401C"/>
    <w:rsid w:val="00435E37"/>
    <w:rsid w:val="00435F4F"/>
    <w:rsid w:val="00437482"/>
    <w:rsid w:val="00437555"/>
    <w:rsid w:val="00437F3A"/>
    <w:rsid w:val="00443AE1"/>
    <w:rsid w:val="00444F1E"/>
    <w:rsid w:val="00445EEC"/>
    <w:rsid w:val="00446DC9"/>
    <w:rsid w:val="00452721"/>
    <w:rsid w:val="00453F42"/>
    <w:rsid w:val="00455338"/>
    <w:rsid w:val="00455AAC"/>
    <w:rsid w:val="0045626B"/>
    <w:rsid w:val="0045687E"/>
    <w:rsid w:val="004600BD"/>
    <w:rsid w:val="00462B80"/>
    <w:rsid w:val="00464168"/>
    <w:rsid w:val="004652BD"/>
    <w:rsid w:val="0046627C"/>
    <w:rsid w:val="00474D26"/>
    <w:rsid w:val="004864DC"/>
    <w:rsid w:val="004869F0"/>
    <w:rsid w:val="00491938"/>
    <w:rsid w:val="004924EB"/>
    <w:rsid w:val="0049682F"/>
    <w:rsid w:val="004A056B"/>
    <w:rsid w:val="004A2CDF"/>
    <w:rsid w:val="004A3091"/>
    <w:rsid w:val="004B28D1"/>
    <w:rsid w:val="004B34D1"/>
    <w:rsid w:val="004B4D9A"/>
    <w:rsid w:val="004B5608"/>
    <w:rsid w:val="004B70E5"/>
    <w:rsid w:val="004B710E"/>
    <w:rsid w:val="004C58E8"/>
    <w:rsid w:val="004C5E0D"/>
    <w:rsid w:val="004D042D"/>
    <w:rsid w:val="004D08F4"/>
    <w:rsid w:val="004D32CF"/>
    <w:rsid w:val="004D4984"/>
    <w:rsid w:val="004E06C2"/>
    <w:rsid w:val="004E1AA4"/>
    <w:rsid w:val="004E2562"/>
    <w:rsid w:val="004E39B3"/>
    <w:rsid w:val="004E73FA"/>
    <w:rsid w:val="004E7AA0"/>
    <w:rsid w:val="004F0D0F"/>
    <w:rsid w:val="004F11A2"/>
    <w:rsid w:val="004F1455"/>
    <w:rsid w:val="004F33A3"/>
    <w:rsid w:val="004F3473"/>
    <w:rsid w:val="004F3BF7"/>
    <w:rsid w:val="004F507F"/>
    <w:rsid w:val="004F5B90"/>
    <w:rsid w:val="004F750C"/>
    <w:rsid w:val="005058DE"/>
    <w:rsid w:val="00506077"/>
    <w:rsid w:val="00507A35"/>
    <w:rsid w:val="005107D4"/>
    <w:rsid w:val="0051082F"/>
    <w:rsid w:val="00510FAB"/>
    <w:rsid w:val="00512081"/>
    <w:rsid w:val="005122F8"/>
    <w:rsid w:val="005127A2"/>
    <w:rsid w:val="00513CEE"/>
    <w:rsid w:val="00514E62"/>
    <w:rsid w:val="00516FFD"/>
    <w:rsid w:val="00520D4A"/>
    <w:rsid w:val="00521748"/>
    <w:rsid w:val="00521DE1"/>
    <w:rsid w:val="0052277A"/>
    <w:rsid w:val="00524541"/>
    <w:rsid w:val="00525D6B"/>
    <w:rsid w:val="00527E93"/>
    <w:rsid w:val="00530A0A"/>
    <w:rsid w:val="00531CDB"/>
    <w:rsid w:val="00534FA9"/>
    <w:rsid w:val="00535020"/>
    <w:rsid w:val="005411DC"/>
    <w:rsid w:val="00542672"/>
    <w:rsid w:val="005468C7"/>
    <w:rsid w:val="00547FAD"/>
    <w:rsid w:val="00551B01"/>
    <w:rsid w:val="00552227"/>
    <w:rsid w:val="005544C0"/>
    <w:rsid w:val="00555A92"/>
    <w:rsid w:val="00555DBB"/>
    <w:rsid w:val="005563F8"/>
    <w:rsid w:val="005566C2"/>
    <w:rsid w:val="00556FEB"/>
    <w:rsid w:val="005602DA"/>
    <w:rsid w:val="005612C9"/>
    <w:rsid w:val="005612F4"/>
    <w:rsid w:val="00563D9F"/>
    <w:rsid w:val="005670D6"/>
    <w:rsid w:val="005713BC"/>
    <w:rsid w:val="005734AF"/>
    <w:rsid w:val="00573B4F"/>
    <w:rsid w:val="00573F89"/>
    <w:rsid w:val="005745F3"/>
    <w:rsid w:val="00575300"/>
    <w:rsid w:val="00576454"/>
    <w:rsid w:val="00580D96"/>
    <w:rsid w:val="00581EFF"/>
    <w:rsid w:val="005856E1"/>
    <w:rsid w:val="00585A38"/>
    <w:rsid w:val="00586578"/>
    <w:rsid w:val="00590B0C"/>
    <w:rsid w:val="00591580"/>
    <w:rsid w:val="00591A09"/>
    <w:rsid w:val="005928F6"/>
    <w:rsid w:val="005932F7"/>
    <w:rsid w:val="00593468"/>
    <w:rsid w:val="00595CFD"/>
    <w:rsid w:val="005A0123"/>
    <w:rsid w:val="005A0952"/>
    <w:rsid w:val="005A2A99"/>
    <w:rsid w:val="005A547E"/>
    <w:rsid w:val="005A6800"/>
    <w:rsid w:val="005A7B28"/>
    <w:rsid w:val="005B1600"/>
    <w:rsid w:val="005B2645"/>
    <w:rsid w:val="005B29BA"/>
    <w:rsid w:val="005B2B29"/>
    <w:rsid w:val="005B30F5"/>
    <w:rsid w:val="005B31C0"/>
    <w:rsid w:val="005B3255"/>
    <w:rsid w:val="005B6B97"/>
    <w:rsid w:val="005B73F7"/>
    <w:rsid w:val="005C00C7"/>
    <w:rsid w:val="005C0F54"/>
    <w:rsid w:val="005C2CD1"/>
    <w:rsid w:val="005C5780"/>
    <w:rsid w:val="005C58F0"/>
    <w:rsid w:val="005C5AF5"/>
    <w:rsid w:val="005C5E32"/>
    <w:rsid w:val="005D33BD"/>
    <w:rsid w:val="005D5E22"/>
    <w:rsid w:val="005D695C"/>
    <w:rsid w:val="005E027B"/>
    <w:rsid w:val="005E245C"/>
    <w:rsid w:val="005E2F22"/>
    <w:rsid w:val="005E4952"/>
    <w:rsid w:val="005E53F6"/>
    <w:rsid w:val="005F1699"/>
    <w:rsid w:val="005F3070"/>
    <w:rsid w:val="005F4D86"/>
    <w:rsid w:val="006012C4"/>
    <w:rsid w:val="006015F4"/>
    <w:rsid w:val="00601BC1"/>
    <w:rsid w:val="00602FD6"/>
    <w:rsid w:val="00606B8F"/>
    <w:rsid w:val="006107DA"/>
    <w:rsid w:val="00610877"/>
    <w:rsid w:val="00612FF9"/>
    <w:rsid w:val="00614A2E"/>
    <w:rsid w:val="006165E8"/>
    <w:rsid w:val="00623102"/>
    <w:rsid w:val="006234E8"/>
    <w:rsid w:val="00630550"/>
    <w:rsid w:val="00630B38"/>
    <w:rsid w:val="00630EAB"/>
    <w:rsid w:val="006317C9"/>
    <w:rsid w:val="00634EC7"/>
    <w:rsid w:val="00636E6A"/>
    <w:rsid w:val="00636EEB"/>
    <w:rsid w:val="00642AE9"/>
    <w:rsid w:val="006438F5"/>
    <w:rsid w:val="00644C1D"/>
    <w:rsid w:val="00644E24"/>
    <w:rsid w:val="00646406"/>
    <w:rsid w:val="0064732B"/>
    <w:rsid w:val="006477AA"/>
    <w:rsid w:val="00650B86"/>
    <w:rsid w:val="00650BF6"/>
    <w:rsid w:val="0065199F"/>
    <w:rsid w:val="00651BFA"/>
    <w:rsid w:val="006561A2"/>
    <w:rsid w:val="006618D5"/>
    <w:rsid w:val="00661DE0"/>
    <w:rsid w:val="00666502"/>
    <w:rsid w:val="00670742"/>
    <w:rsid w:val="006726DB"/>
    <w:rsid w:val="0067384E"/>
    <w:rsid w:val="00673FCE"/>
    <w:rsid w:val="00674210"/>
    <w:rsid w:val="00674B6B"/>
    <w:rsid w:val="00676FCE"/>
    <w:rsid w:val="00680029"/>
    <w:rsid w:val="006805BE"/>
    <w:rsid w:val="006857F2"/>
    <w:rsid w:val="00687543"/>
    <w:rsid w:val="00687871"/>
    <w:rsid w:val="00693799"/>
    <w:rsid w:val="00693CD2"/>
    <w:rsid w:val="00695F8B"/>
    <w:rsid w:val="00696E54"/>
    <w:rsid w:val="006971C1"/>
    <w:rsid w:val="006A181A"/>
    <w:rsid w:val="006A29EC"/>
    <w:rsid w:val="006A365C"/>
    <w:rsid w:val="006A3EC3"/>
    <w:rsid w:val="006A550B"/>
    <w:rsid w:val="006A6783"/>
    <w:rsid w:val="006A6CBF"/>
    <w:rsid w:val="006B0282"/>
    <w:rsid w:val="006B1074"/>
    <w:rsid w:val="006B3243"/>
    <w:rsid w:val="006B36B1"/>
    <w:rsid w:val="006B40B5"/>
    <w:rsid w:val="006B719E"/>
    <w:rsid w:val="006B7AEC"/>
    <w:rsid w:val="006C261A"/>
    <w:rsid w:val="006C2E8C"/>
    <w:rsid w:val="006C6E24"/>
    <w:rsid w:val="006C784E"/>
    <w:rsid w:val="006D0A2F"/>
    <w:rsid w:val="006D1C05"/>
    <w:rsid w:val="006D218A"/>
    <w:rsid w:val="006D4EDC"/>
    <w:rsid w:val="006D62CA"/>
    <w:rsid w:val="006E1E2A"/>
    <w:rsid w:val="006E2B63"/>
    <w:rsid w:val="006E2FC6"/>
    <w:rsid w:val="006E3F2A"/>
    <w:rsid w:val="006E4D64"/>
    <w:rsid w:val="006E5061"/>
    <w:rsid w:val="006F08B8"/>
    <w:rsid w:val="006F0CFA"/>
    <w:rsid w:val="006F615D"/>
    <w:rsid w:val="006F7BFF"/>
    <w:rsid w:val="007041CE"/>
    <w:rsid w:val="007056C8"/>
    <w:rsid w:val="00706AFE"/>
    <w:rsid w:val="00706B1C"/>
    <w:rsid w:val="00706C5C"/>
    <w:rsid w:val="00711354"/>
    <w:rsid w:val="007126A3"/>
    <w:rsid w:val="00713923"/>
    <w:rsid w:val="007139B3"/>
    <w:rsid w:val="007155E2"/>
    <w:rsid w:val="00716D2D"/>
    <w:rsid w:val="00720BE7"/>
    <w:rsid w:val="00721A58"/>
    <w:rsid w:val="00721D46"/>
    <w:rsid w:val="007227D1"/>
    <w:rsid w:val="007233F6"/>
    <w:rsid w:val="00725F98"/>
    <w:rsid w:val="00726D4E"/>
    <w:rsid w:val="00727238"/>
    <w:rsid w:val="007307C9"/>
    <w:rsid w:val="0073212F"/>
    <w:rsid w:val="00734BC4"/>
    <w:rsid w:val="0073633C"/>
    <w:rsid w:val="00737C34"/>
    <w:rsid w:val="00737EAF"/>
    <w:rsid w:val="00740168"/>
    <w:rsid w:val="007401BD"/>
    <w:rsid w:val="0074047F"/>
    <w:rsid w:val="0074225B"/>
    <w:rsid w:val="00746F91"/>
    <w:rsid w:val="007475C1"/>
    <w:rsid w:val="00747C1A"/>
    <w:rsid w:val="00747F05"/>
    <w:rsid w:val="0075000B"/>
    <w:rsid w:val="00752A61"/>
    <w:rsid w:val="00752E8F"/>
    <w:rsid w:val="00755F9A"/>
    <w:rsid w:val="00757154"/>
    <w:rsid w:val="00757A2A"/>
    <w:rsid w:val="00757BBE"/>
    <w:rsid w:val="0076029B"/>
    <w:rsid w:val="007625C0"/>
    <w:rsid w:val="00762ACB"/>
    <w:rsid w:val="00765440"/>
    <w:rsid w:val="0077257E"/>
    <w:rsid w:val="00773EAD"/>
    <w:rsid w:val="0077579D"/>
    <w:rsid w:val="007762D4"/>
    <w:rsid w:val="00780230"/>
    <w:rsid w:val="00780738"/>
    <w:rsid w:val="00783247"/>
    <w:rsid w:val="00786D8A"/>
    <w:rsid w:val="00791C3B"/>
    <w:rsid w:val="00796AE1"/>
    <w:rsid w:val="007A22B4"/>
    <w:rsid w:val="007A2D61"/>
    <w:rsid w:val="007A41D1"/>
    <w:rsid w:val="007A457A"/>
    <w:rsid w:val="007A4626"/>
    <w:rsid w:val="007A6631"/>
    <w:rsid w:val="007B1D7F"/>
    <w:rsid w:val="007B3FF5"/>
    <w:rsid w:val="007B46B4"/>
    <w:rsid w:val="007C0006"/>
    <w:rsid w:val="007C1742"/>
    <w:rsid w:val="007C2ADC"/>
    <w:rsid w:val="007C389E"/>
    <w:rsid w:val="007C38C7"/>
    <w:rsid w:val="007C467A"/>
    <w:rsid w:val="007C7D91"/>
    <w:rsid w:val="007D1D6C"/>
    <w:rsid w:val="007D1E62"/>
    <w:rsid w:val="007D3142"/>
    <w:rsid w:val="007E10D9"/>
    <w:rsid w:val="007E2F8D"/>
    <w:rsid w:val="007E4A41"/>
    <w:rsid w:val="007F718D"/>
    <w:rsid w:val="0080210B"/>
    <w:rsid w:val="0080290E"/>
    <w:rsid w:val="008060CB"/>
    <w:rsid w:val="008069B6"/>
    <w:rsid w:val="00813381"/>
    <w:rsid w:val="00813C06"/>
    <w:rsid w:val="008151D1"/>
    <w:rsid w:val="008156B6"/>
    <w:rsid w:val="0081601A"/>
    <w:rsid w:val="00816B88"/>
    <w:rsid w:val="00816F1E"/>
    <w:rsid w:val="00821891"/>
    <w:rsid w:val="00821F89"/>
    <w:rsid w:val="008256A9"/>
    <w:rsid w:val="008263B0"/>
    <w:rsid w:val="00826533"/>
    <w:rsid w:val="008303C9"/>
    <w:rsid w:val="008308E9"/>
    <w:rsid w:val="00831E27"/>
    <w:rsid w:val="008331AA"/>
    <w:rsid w:val="008340B8"/>
    <w:rsid w:val="00834D25"/>
    <w:rsid w:val="00835766"/>
    <w:rsid w:val="00835F6A"/>
    <w:rsid w:val="0083793F"/>
    <w:rsid w:val="0084144D"/>
    <w:rsid w:val="0084186B"/>
    <w:rsid w:val="00842DB0"/>
    <w:rsid w:val="008433DE"/>
    <w:rsid w:val="00847553"/>
    <w:rsid w:val="00847FB6"/>
    <w:rsid w:val="008500D4"/>
    <w:rsid w:val="00852187"/>
    <w:rsid w:val="00854918"/>
    <w:rsid w:val="008572BE"/>
    <w:rsid w:val="008579CC"/>
    <w:rsid w:val="00857EE4"/>
    <w:rsid w:val="00862325"/>
    <w:rsid w:val="008626AE"/>
    <w:rsid w:val="00862CC4"/>
    <w:rsid w:val="00863031"/>
    <w:rsid w:val="0086392F"/>
    <w:rsid w:val="00863AA8"/>
    <w:rsid w:val="0086526C"/>
    <w:rsid w:val="00865272"/>
    <w:rsid w:val="00865C09"/>
    <w:rsid w:val="00865FF1"/>
    <w:rsid w:val="008679AA"/>
    <w:rsid w:val="00870288"/>
    <w:rsid w:val="00872E0B"/>
    <w:rsid w:val="00873038"/>
    <w:rsid w:val="008745E2"/>
    <w:rsid w:val="0087630D"/>
    <w:rsid w:val="008835A4"/>
    <w:rsid w:val="00884116"/>
    <w:rsid w:val="008843DF"/>
    <w:rsid w:val="00886E41"/>
    <w:rsid w:val="00893DB1"/>
    <w:rsid w:val="00894D5E"/>
    <w:rsid w:val="008952CD"/>
    <w:rsid w:val="0089573D"/>
    <w:rsid w:val="00897256"/>
    <w:rsid w:val="00897F61"/>
    <w:rsid w:val="008A1018"/>
    <w:rsid w:val="008A63D7"/>
    <w:rsid w:val="008A70B4"/>
    <w:rsid w:val="008B2EAD"/>
    <w:rsid w:val="008B3A49"/>
    <w:rsid w:val="008B4685"/>
    <w:rsid w:val="008B5F51"/>
    <w:rsid w:val="008C0841"/>
    <w:rsid w:val="008C2FDF"/>
    <w:rsid w:val="008C5141"/>
    <w:rsid w:val="008C5CC5"/>
    <w:rsid w:val="008C6585"/>
    <w:rsid w:val="008C67FB"/>
    <w:rsid w:val="008C6A0E"/>
    <w:rsid w:val="008C6FC4"/>
    <w:rsid w:val="008D1AE9"/>
    <w:rsid w:val="008D277D"/>
    <w:rsid w:val="008D2868"/>
    <w:rsid w:val="008D6358"/>
    <w:rsid w:val="008D6F95"/>
    <w:rsid w:val="008E0588"/>
    <w:rsid w:val="008E066E"/>
    <w:rsid w:val="008E1C76"/>
    <w:rsid w:val="008E2581"/>
    <w:rsid w:val="008E28AE"/>
    <w:rsid w:val="008E296D"/>
    <w:rsid w:val="008E598D"/>
    <w:rsid w:val="008F2EB8"/>
    <w:rsid w:val="008F58AC"/>
    <w:rsid w:val="008F6DE9"/>
    <w:rsid w:val="008F7297"/>
    <w:rsid w:val="008F74C0"/>
    <w:rsid w:val="00900326"/>
    <w:rsid w:val="009021EA"/>
    <w:rsid w:val="0090312D"/>
    <w:rsid w:val="00904FDC"/>
    <w:rsid w:val="009068D1"/>
    <w:rsid w:val="0090742E"/>
    <w:rsid w:val="00910CEE"/>
    <w:rsid w:val="00911DB8"/>
    <w:rsid w:val="00912082"/>
    <w:rsid w:val="009123C0"/>
    <w:rsid w:val="00916F43"/>
    <w:rsid w:val="00917B18"/>
    <w:rsid w:val="009208DF"/>
    <w:rsid w:val="009265C2"/>
    <w:rsid w:val="00926784"/>
    <w:rsid w:val="009272A9"/>
    <w:rsid w:val="009310BC"/>
    <w:rsid w:val="00931710"/>
    <w:rsid w:val="00931B34"/>
    <w:rsid w:val="00931F92"/>
    <w:rsid w:val="009323FF"/>
    <w:rsid w:val="009355CD"/>
    <w:rsid w:val="00935D72"/>
    <w:rsid w:val="00935DA1"/>
    <w:rsid w:val="00936A0B"/>
    <w:rsid w:val="00941BDE"/>
    <w:rsid w:val="00945A97"/>
    <w:rsid w:val="00945AE7"/>
    <w:rsid w:val="00946DE6"/>
    <w:rsid w:val="00947EFC"/>
    <w:rsid w:val="0095117D"/>
    <w:rsid w:val="00952670"/>
    <w:rsid w:val="00953041"/>
    <w:rsid w:val="00955732"/>
    <w:rsid w:val="00956A9F"/>
    <w:rsid w:val="00956ECB"/>
    <w:rsid w:val="009570CC"/>
    <w:rsid w:val="00957771"/>
    <w:rsid w:val="009620D8"/>
    <w:rsid w:val="009631AF"/>
    <w:rsid w:val="009638EE"/>
    <w:rsid w:val="00964A36"/>
    <w:rsid w:val="00970A6D"/>
    <w:rsid w:val="00971119"/>
    <w:rsid w:val="009732CF"/>
    <w:rsid w:val="009734B5"/>
    <w:rsid w:val="00975467"/>
    <w:rsid w:val="0097589E"/>
    <w:rsid w:val="0098496D"/>
    <w:rsid w:val="009867ED"/>
    <w:rsid w:val="00986B86"/>
    <w:rsid w:val="00987D11"/>
    <w:rsid w:val="009909DE"/>
    <w:rsid w:val="00993255"/>
    <w:rsid w:val="00993375"/>
    <w:rsid w:val="00997641"/>
    <w:rsid w:val="009A38E6"/>
    <w:rsid w:val="009A5A65"/>
    <w:rsid w:val="009B1423"/>
    <w:rsid w:val="009B410E"/>
    <w:rsid w:val="009B428B"/>
    <w:rsid w:val="009B4525"/>
    <w:rsid w:val="009B4D8D"/>
    <w:rsid w:val="009B5758"/>
    <w:rsid w:val="009B59AE"/>
    <w:rsid w:val="009B68B7"/>
    <w:rsid w:val="009C0E92"/>
    <w:rsid w:val="009C3578"/>
    <w:rsid w:val="009C50E2"/>
    <w:rsid w:val="009C5C7B"/>
    <w:rsid w:val="009D0580"/>
    <w:rsid w:val="009D0DC0"/>
    <w:rsid w:val="009D63A9"/>
    <w:rsid w:val="009D6D66"/>
    <w:rsid w:val="009D7B14"/>
    <w:rsid w:val="009E1AE8"/>
    <w:rsid w:val="009E4410"/>
    <w:rsid w:val="009E47FD"/>
    <w:rsid w:val="009E5B0C"/>
    <w:rsid w:val="009E6EAA"/>
    <w:rsid w:val="009E72F8"/>
    <w:rsid w:val="009E7553"/>
    <w:rsid w:val="009E79EE"/>
    <w:rsid w:val="009F4D6C"/>
    <w:rsid w:val="009F4FF3"/>
    <w:rsid w:val="009F7CD4"/>
    <w:rsid w:val="00A06292"/>
    <w:rsid w:val="00A06C36"/>
    <w:rsid w:val="00A06CAB"/>
    <w:rsid w:val="00A07E48"/>
    <w:rsid w:val="00A107FD"/>
    <w:rsid w:val="00A135AA"/>
    <w:rsid w:val="00A15177"/>
    <w:rsid w:val="00A15302"/>
    <w:rsid w:val="00A162E8"/>
    <w:rsid w:val="00A20BD6"/>
    <w:rsid w:val="00A236CC"/>
    <w:rsid w:val="00A2511B"/>
    <w:rsid w:val="00A272EF"/>
    <w:rsid w:val="00A32E46"/>
    <w:rsid w:val="00A34CF0"/>
    <w:rsid w:val="00A3654E"/>
    <w:rsid w:val="00A40DA9"/>
    <w:rsid w:val="00A427C2"/>
    <w:rsid w:val="00A4343D"/>
    <w:rsid w:val="00A45B49"/>
    <w:rsid w:val="00A46F30"/>
    <w:rsid w:val="00A5096D"/>
    <w:rsid w:val="00A5111B"/>
    <w:rsid w:val="00A53BA6"/>
    <w:rsid w:val="00A56ABC"/>
    <w:rsid w:val="00A60612"/>
    <w:rsid w:val="00A61675"/>
    <w:rsid w:val="00A61D24"/>
    <w:rsid w:val="00A6531D"/>
    <w:rsid w:val="00A66952"/>
    <w:rsid w:val="00A66B6E"/>
    <w:rsid w:val="00A67028"/>
    <w:rsid w:val="00A703F0"/>
    <w:rsid w:val="00A7228B"/>
    <w:rsid w:val="00A72511"/>
    <w:rsid w:val="00A73F6F"/>
    <w:rsid w:val="00A742A5"/>
    <w:rsid w:val="00A80D03"/>
    <w:rsid w:val="00A81E67"/>
    <w:rsid w:val="00A84785"/>
    <w:rsid w:val="00A856F0"/>
    <w:rsid w:val="00A85714"/>
    <w:rsid w:val="00A85D54"/>
    <w:rsid w:val="00A85F82"/>
    <w:rsid w:val="00A86B25"/>
    <w:rsid w:val="00A929D8"/>
    <w:rsid w:val="00A9344E"/>
    <w:rsid w:val="00A95074"/>
    <w:rsid w:val="00A95574"/>
    <w:rsid w:val="00A95DF7"/>
    <w:rsid w:val="00AA1FA2"/>
    <w:rsid w:val="00AA2479"/>
    <w:rsid w:val="00AA2C1F"/>
    <w:rsid w:val="00AA38A3"/>
    <w:rsid w:val="00AA3B48"/>
    <w:rsid w:val="00AA48A0"/>
    <w:rsid w:val="00AA7355"/>
    <w:rsid w:val="00AB0A9D"/>
    <w:rsid w:val="00AB1108"/>
    <w:rsid w:val="00AB54C4"/>
    <w:rsid w:val="00AB5FB0"/>
    <w:rsid w:val="00AC2546"/>
    <w:rsid w:val="00AC29E3"/>
    <w:rsid w:val="00AC40BC"/>
    <w:rsid w:val="00AC67E3"/>
    <w:rsid w:val="00AC7010"/>
    <w:rsid w:val="00AD1710"/>
    <w:rsid w:val="00AE1536"/>
    <w:rsid w:val="00AE387B"/>
    <w:rsid w:val="00AF1249"/>
    <w:rsid w:val="00AF1C4A"/>
    <w:rsid w:val="00AF2623"/>
    <w:rsid w:val="00AF347B"/>
    <w:rsid w:val="00AF5E13"/>
    <w:rsid w:val="00AF6791"/>
    <w:rsid w:val="00B0060C"/>
    <w:rsid w:val="00B00ECD"/>
    <w:rsid w:val="00B02904"/>
    <w:rsid w:val="00B042D8"/>
    <w:rsid w:val="00B06232"/>
    <w:rsid w:val="00B073A9"/>
    <w:rsid w:val="00B108C4"/>
    <w:rsid w:val="00B11149"/>
    <w:rsid w:val="00B127C6"/>
    <w:rsid w:val="00B12FC8"/>
    <w:rsid w:val="00B14D5A"/>
    <w:rsid w:val="00B17167"/>
    <w:rsid w:val="00B2163B"/>
    <w:rsid w:val="00B237AE"/>
    <w:rsid w:val="00B23877"/>
    <w:rsid w:val="00B2507E"/>
    <w:rsid w:val="00B317C4"/>
    <w:rsid w:val="00B325F4"/>
    <w:rsid w:val="00B32EB1"/>
    <w:rsid w:val="00B34455"/>
    <w:rsid w:val="00B34716"/>
    <w:rsid w:val="00B35FA1"/>
    <w:rsid w:val="00B362C0"/>
    <w:rsid w:val="00B36D20"/>
    <w:rsid w:val="00B44940"/>
    <w:rsid w:val="00B44A8C"/>
    <w:rsid w:val="00B450BB"/>
    <w:rsid w:val="00B4603D"/>
    <w:rsid w:val="00B4775A"/>
    <w:rsid w:val="00B47A7C"/>
    <w:rsid w:val="00B50B80"/>
    <w:rsid w:val="00B520DE"/>
    <w:rsid w:val="00B57D84"/>
    <w:rsid w:val="00B60CD9"/>
    <w:rsid w:val="00B62DC9"/>
    <w:rsid w:val="00B65578"/>
    <w:rsid w:val="00B70A96"/>
    <w:rsid w:val="00B76736"/>
    <w:rsid w:val="00B807B8"/>
    <w:rsid w:val="00B81BC7"/>
    <w:rsid w:val="00B83629"/>
    <w:rsid w:val="00B8512B"/>
    <w:rsid w:val="00B865DB"/>
    <w:rsid w:val="00B90EF8"/>
    <w:rsid w:val="00B93BAC"/>
    <w:rsid w:val="00B9566E"/>
    <w:rsid w:val="00B96E35"/>
    <w:rsid w:val="00B97083"/>
    <w:rsid w:val="00BA12F6"/>
    <w:rsid w:val="00BA4379"/>
    <w:rsid w:val="00BA4ADA"/>
    <w:rsid w:val="00BA4F86"/>
    <w:rsid w:val="00BA716A"/>
    <w:rsid w:val="00BA7887"/>
    <w:rsid w:val="00BA7909"/>
    <w:rsid w:val="00BB2245"/>
    <w:rsid w:val="00BB3A4F"/>
    <w:rsid w:val="00BB53DA"/>
    <w:rsid w:val="00BB59FA"/>
    <w:rsid w:val="00BB6BA8"/>
    <w:rsid w:val="00BB7BD6"/>
    <w:rsid w:val="00BC1F06"/>
    <w:rsid w:val="00BC3880"/>
    <w:rsid w:val="00BC444D"/>
    <w:rsid w:val="00BC4B3A"/>
    <w:rsid w:val="00BC4ECE"/>
    <w:rsid w:val="00BD2F5A"/>
    <w:rsid w:val="00BD5A2B"/>
    <w:rsid w:val="00BD6BEC"/>
    <w:rsid w:val="00BD70BF"/>
    <w:rsid w:val="00BD7B74"/>
    <w:rsid w:val="00BE1662"/>
    <w:rsid w:val="00BE16BB"/>
    <w:rsid w:val="00BE2297"/>
    <w:rsid w:val="00BE24E9"/>
    <w:rsid w:val="00BE34EE"/>
    <w:rsid w:val="00BE5434"/>
    <w:rsid w:val="00BE646D"/>
    <w:rsid w:val="00BF3272"/>
    <w:rsid w:val="00BF3F30"/>
    <w:rsid w:val="00C03784"/>
    <w:rsid w:val="00C05E66"/>
    <w:rsid w:val="00C06F35"/>
    <w:rsid w:val="00C119EF"/>
    <w:rsid w:val="00C13ABB"/>
    <w:rsid w:val="00C16222"/>
    <w:rsid w:val="00C17712"/>
    <w:rsid w:val="00C205F0"/>
    <w:rsid w:val="00C20F4A"/>
    <w:rsid w:val="00C24ED9"/>
    <w:rsid w:val="00C25848"/>
    <w:rsid w:val="00C25CF9"/>
    <w:rsid w:val="00C268F2"/>
    <w:rsid w:val="00C26F20"/>
    <w:rsid w:val="00C27B9B"/>
    <w:rsid w:val="00C31F57"/>
    <w:rsid w:val="00C340FB"/>
    <w:rsid w:val="00C343BF"/>
    <w:rsid w:val="00C362E0"/>
    <w:rsid w:val="00C37979"/>
    <w:rsid w:val="00C41522"/>
    <w:rsid w:val="00C4334C"/>
    <w:rsid w:val="00C45FFF"/>
    <w:rsid w:val="00C531B4"/>
    <w:rsid w:val="00C5399E"/>
    <w:rsid w:val="00C54D58"/>
    <w:rsid w:val="00C56AEB"/>
    <w:rsid w:val="00C56CDD"/>
    <w:rsid w:val="00C575CC"/>
    <w:rsid w:val="00C57ED0"/>
    <w:rsid w:val="00C645FC"/>
    <w:rsid w:val="00C65584"/>
    <w:rsid w:val="00C67D72"/>
    <w:rsid w:val="00C718A2"/>
    <w:rsid w:val="00C74F8E"/>
    <w:rsid w:val="00C75C0C"/>
    <w:rsid w:val="00C76A47"/>
    <w:rsid w:val="00C76CB4"/>
    <w:rsid w:val="00C836F6"/>
    <w:rsid w:val="00C83C1B"/>
    <w:rsid w:val="00C868B8"/>
    <w:rsid w:val="00C90060"/>
    <w:rsid w:val="00C90DCD"/>
    <w:rsid w:val="00C911EF"/>
    <w:rsid w:val="00C919F6"/>
    <w:rsid w:val="00C91F42"/>
    <w:rsid w:val="00C93075"/>
    <w:rsid w:val="00C93C27"/>
    <w:rsid w:val="00C94265"/>
    <w:rsid w:val="00C946CF"/>
    <w:rsid w:val="00C948EF"/>
    <w:rsid w:val="00C94FAB"/>
    <w:rsid w:val="00C95131"/>
    <w:rsid w:val="00C961E4"/>
    <w:rsid w:val="00CA03EC"/>
    <w:rsid w:val="00CA098D"/>
    <w:rsid w:val="00CA0D1E"/>
    <w:rsid w:val="00CA0D5B"/>
    <w:rsid w:val="00CA2383"/>
    <w:rsid w:val="00CA6002"/>
    <w:rsid w:val="00CB100C"/>
    <w:rsid w:val="00CB21FB"/>
    <w:rsid w:val="00CB45F4"/>
    <w:rsid w:val="00CB4DEA"/>
    <w:rsid w:val="00CB7192"/>
    <w:rsid w:val="00CC05CE"/>
    <w:rsid w:val="00CC0964"/>
    <w:rsid w:val="00CC4267"/>
    <w:rsid w:val="00CC58AD"/>
    <w:rsid w:val="00CC7B4F"/>
    <w:rsid w:val="00CD1718"/>
    <w:rsid w:val="00CD2FDA"/>
    <w:rsid w:val="00CD7565"/>
    <w:rsid w:val="00CE037D"/>
    <w:rsid w:val="00CE0D7A"/>
    <w:rsid w:val="00CE1443"/>
    <w:rsid w:val="00CE1705"/>
    <w:rsid w:val="00CE2341"/>
    <w:rsid w:val="00CE2A3B"/>
    <w:rsid w:val="00CE50A2"/>
    <w:rsid w:val="00CE5EB1"/>
    <w:rsid w:val="00CF0FF0"/>
    <w:rsid w:val="00CF13A4"/>
    <w:rsid w:val="00CF67A7"/>
    <w:rsid w:val="00CF7025"/>
    <w:rsid w:val="00CF764B"/>
    <w:rsid w:val="00D0300A"/>
    <w:rsid w:val="00D03AA8"/>
    <w:rsid w:val="00D040C3"/>
    <w:rsid w:val="00D0520D"/>
    <w:rsid w:val="00D078F7"/>
    <w:rsid w:val="00D143B8"/>
    <w:rsid w:val="00D1640A"/>
    <w:rsid w:val="00D16CC7"/>
    <w:rsid w:val="00D22074"/>
    <w:rsid w:val="00D234D8"/>
    <w:rsid w:val="00D23D6F"/>
    <w:rsid w:val="00D25638"/>
    <w:rsid w:val="00D25BB9"/>
    <w:rsid w:val="00D31A6B"/>
    <w:rsid w:val="00D37907"/>
    <w:rsid w:val="00D37DA6"/>
    <w:rsid w:val="00D40F71"/>
    <w:rsid w:val="00D4159A"/>
    <w:rsid w:val="00D54B36"/>
    <w:rsid w:val="00D54DFE"/>
    <w:rsid w:val="00D57CE1"/>
    <w:rsid w:val="00D57DDB"/>
    <w:rsid w:val="00D611ED"/>
    <w:rsid w:val="00D61835"/>
    <w:rsid w:val="00D61DC7"/>
    <w:rsid w:val="00D647A2"/>
    <w:rsid w:val="00D64F90"/>
    <w:rsid w:val="00D654D1"/>
    <w:rsid w:val="00D661FE"/>
    <w:rsid w:val="00D666B2"/>
    <w:rsid w:val="00D748B2"/>
    <w:rsid w:val="00D75469"/>
    <w:rsid w:val="00D75FB1"/>
    <w:rsid w:val="00D775E4"/>
    <w:rsid w:val="00D806AD"/>
    <w:rsid w:val="00D8250C"/>
    <w:rsid w:val="00D8290C"/>
    <w:rsid w:val="00D83218"/>
    <w:rsid w:val="00D849E6"/>
    <w:rsid w:val="00D87805"/>
    <w:rsid w:val="00D900EC"/>
    <w:rsid w:val="00D90610"/>
    <w:rsid w:val="00D91F64"/>
    <w:rsid w:val="00D92C55"/>
    <w:rsid w:val="00D9469C"/>
    <w:rsid w:val="00DA0808"/>
    <w:rsid w:val="00DA3BB4"/>
    <w:rsid w:val="00DA5008"/>
    <w:rsid w:val="00DA6C92"/>
    <w:rsid w:val="00DB0B3F"/>
    <w:rsid w:val="00DB1888"/>
    <w:rsid w:val="00DB362D"/>
    <w:rsid w:val="00DB3F83"/>
    <w:rsid w:val="00DB44D0"/>
    <w:rsid w:val="00DB4CE4"/>
    <w:rsid w:val="00DB5647"/>
    <w:rsid w:val="00DB6222"/>
    <w:rsid w:val="00DB66DE"/>
    <w:rsid w:val="00DB75F6"/>
    <w:rsid w:val="00DC3644"/>
    <w:rsid w:val="00DC3BEA"/>
    <w:rsid w:val="00DC50E8"/>
    <w:rsid w:val="00DC7C10"/>
    <w:rsid w:val="00DD5889"/>
    <w:rsid w:val="00DE1B80"/>
    <w:rsid w:val="00DE2915"/>
    <w:rsid w:val="00DE4A65"/>
    <w:rsid w:val="00DE573B"/>
    <w:rsid w:val="00DE5EFC"/>
    <w:rsid w:val="00DF0126"/>
    <w:rsid w:val="00DF19E9"/>
    <w:rsid w:val="00DF21D4"/>
    <w:rsid w:val="00DF37C4"/>
    <w:rsid w:val="00DF3926"/>
    <w:rsid w:val="00DF4537"/>
    <w:rsid w:val="00DF5DE2"/>
    <w:rsid w:val="00DF616A"/>
    <w:rsid w:val="00E00888"/>
    <w:rsid w:val="00E00F66"/>
    <w:rsid w:val="00E016CA"/>
    <w:rsid w:val="00E0193A"/>
    <w:rsid w:val="00E01C40"/>
    <w:rsid w:val="00E03BEE"/>
    <w:rsid w:val="00E03C88"/>
    <w:rsid w:val="00E0414D"/>
    <w:rsid w:val="00E103F8"/>
    <w:rsid w:val="00E1286F"/>
    <w:rsid w:val="00E1339A"/>
    <w:rsid w:val="00E1428A"/>
    <w:rsid w:val="00E14436"/>
    <w:rsid w:val="00E14AE7"/>
    <w:rsid w:val="00E1557E"/>
    <w:rsid w:val="00E16927"/>
    <w:rsid w:val="00E17A99"/>
    <w:rsid w:val="00E20E4F"/>
    <w:rsid w:val="00E21C6E"/>
    <w:rsid w:val="00E22CB9"/>
    <w:rsid w:val="00E22FD5"/>
    <w:rsid w:val="00E2562A"/>
    <w:rsid w:val="00E264B1"/>
    <w:rsid w:val="00E32421"/>
    <w:rsid w:val="00E330AF"/>
    <w:rsid w:val="00E354CC"/>
    <w:rsid w:val="00E36BC3"/>
    <w:rsid w:val="00E36C7F"/>
    <w:rsid w:val="00E36F3D"/>
    <w:rsid w:val="00E40B9B"/>
    <w:rsid w:val="00E42E95"/>
    <w:rsid w:val="00E43CD3"/>
    <w:rsid w:val="00E43E7F"/>
    <w:rsid w:val="00E464DB"/>
    <w:rsid w:val="00E46E14"/>
    <w:rsid w:val="00E52338"/>
    <w:rsid w:val="00E54A11"/>
    <w:rsid w:val="00E552DE"/>
    <w:rsid w:val="00E55DAC"/>
    <w:rsid w:val="00E61B26"/>
    <w:rsid w:val="00E61FFB"/>
    <w:rsid w:val="00E62BE5"/>
    <w:rsid w:val="00E646C6"/>
    <w:rsid w:val="00E64F33"/>
    <w:rsid w:val="00E676C7"/>
    <w:rsid w:val="00E7280E"/>
    <w:rsid w:val="00E76D0D"/>
    <w:rsid w:val="00E77AEC"/>
    <w:rsid w:val="00E80CBE"/>
    <w:rsid w:val="00E81715"/>
    <w:rsid w:val="00E82B75"/>
    <w:rsid w:val="00E82C43"/>
    <w:rsid w:val="00E835DA"/>
    <w:rsid w:val="00E838C3"/>
    <w:rsid w:val="00E866AF"/>
    <w:rsid w:val="00E9101B"/>
    <w:rsid w:val="00E942F9"/>
    <w:rsid w:val="00EA04A3"/>
    <w:rsid w:val="00EA1D19"/>
    <w:rsid w:val="00EA2A2C"/>
    <w:rsid w:val="00EA3FF7"/>
    <w:rsid w:val="00EA6427"/>
    <w:rsid w:val="00EA7732"/>
    <w:rsid w:val="00EB0151"/>
    <w:rsid w:val="00EB2D7D"/>
    <w:rsid w:val="00EB2DED"/>
    <w:rsid w:val="00EB469E"/>
    <w:rsid w:val="00EB6014"/>
    <w:rsid w:val="00EC0D0B"/>
    <w:rsid w:val="00EC3736"/>
    <w:rsid w:val="00EC7087"/>
    <w:rsid w:val="00ED273D"/>
    <w:rsid w:val="00ED6935"/>
    <w:rsid w:val="00ED6E62"/>
    <w:rsid w:val="00ED72E3"/>
    <w:rsid w:val="00ED7858"/>
    <w:rsid w:val="00EF6211"/>
    <w:rsid w:val="00EF6C29"/>
    <w:rsid w:val="00EF6D4B"/>
    <w:rsid w:val="00F00052"/>
    <w:rsid w:val="00F022B8"/>
    <w:rsid w:val="00F03EBE"/>
    <w:rsid w:val="00F10548"/>
    <w:rsid w:val="00F125E6"/>
    <w:rsid w:val="00F165A7"/>
    <w:rsid w:val="00F202E8"/>
    <w:rsid w:val="00F236FF"/>
    <w:rsid w:val="00F23F7C"/>
    <w:rsid w:val="00F255BC"/>
    <w:rsid w:val="00F25BD2"/>
    <w:rsid w:val="00F25C36"/>
    <w:rsid w:val="00F33E8E"/>
    <w:rsid w:val="00F34242"/>
    <w:rsid w:val="00F34372"/>
    <w:rsid w:val="00F34DB0"/>
    <w:rsid w:val="00F36366"/>
    <w:rsid w:val="00F41A5E"/>
    <w:rsid w:val="00F427D3"/>
    <w:rsid w:val="00F43AA7"/>
    <w:rsid w:val="00F440CC"/>
    <w:rsid w:val="00F4606F"/>
    <w:rsid w:val="00F55C7E"/>
    <w:rsid w:val="00F57128"/>
    <w:rsid w:val="00F5742D"/>
    <w:rsid w:val="00F57F03"/>
    <w:rsid w:val="00F57F8A"/>
    <w:rsid w:val="00F661B2"/>
    <w:rsid w:val="00F665DD"/>
    <w:rsid w:val="00F70663"/>
    <w:rsid w:val="00F736BE"/>
    <w:rsid w:val="00F76695"/>
    <w:rsid w:val="00F76BA5"/>
    <w:rsid w:val="00F76FA7"/>
    <w:rsid w:val="00F77637"/>
    <w:rsid w:val="00F80FD8"/>
    <w:rsid w:val="00F82894"/>
    <w:rsid w:val="00F8561D"/>
    <w:rsid w:val="00F86B0F"/>
    <w:rsid w:val="00F8762E"/>
    <w:rsid w:val="00F91114"/>
    <w:rsid w:val="00F92F7F"/>
    <w:rsid w:val="00F9317D"/>
    <w:rsid w:val="00F934F8"/>
    <w:rsid w:val="00F94CDE"/>
    <w:rsid w:val="00F960AC"/>
    <w:rsid w:val="00F963A2"/>
    <w:rsid w:val="00FA0447"/>
    <w:rsid w:val="00FA2255"/>
    <w:rsid w:val="00FA2DA4"/>
    <w:rsid w:val="00FA6136"/>
    <w:rsid w:val="00FA7110"/>
    <w:rsid w:val="00FB0DA2"/>
    <w:rsid w:val="00FB1DBD"/>
    <w:rsid w:val="00FB37B5"/>
    <w:rsid w:val="00FB3EB1"/>
    <w:rsid w:val="00FB5098"/>
    <w:rsid w:val="00FB6811"/>
    <w:rsid w:val="00FC0099"/>
    <w:rsid w:val="00FC0C42"/>
    <w:rsid w:val="00FC109A"/>
    <w:rsid w:val="00FC1C8A"/>
    <w:rsid w:val="00FC42AC"/>
    <w:rsid w:val="00FC6C5A"/>
    <w:rsid w:val="00FC7E56"/>
    <w:rsid w:val="00FD1F52"/>
    <w:rsid w:val="00FD4546"/>
    <w:rsid w:val="00FD6967"/>
    <w:rsid w:val="00FD6C79"/>
    <w:rsid w:val="00FD6CD3"/>
    <w:rsid w:val="00FE187D"/>
    <w:rsid w:val="00FE32FF"/>
    <w:rsid w:val="00FE3BE7"/>
    <w:rsid w:val="00FE483F"/>
    <w:rsid w:val="00FF038D"/>
    <w:rsid w:val="00FF1FA1"/>
    <w:rsid w:val="00FF57FD"/>
    <w:rsid w:val="00FF728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4FD8B8"/>
  <w15:docId w15:val="{BAC3C3D6-3CEE-4199-AAEF-EBA41EF8BD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33A3"/>
  </w:style>
  <w:style w:type="paragraph" w:styleId="Heading1">
    <w:name w:val="heading 1"/>
    <w:basedOn w:val="Normal"/>
    <w:next w:val="Normal"/>
    <w:link w:val="Heading1Char"/>
    <w:uiPriority w:val="9"/>
    <w:qFormat/>
    <w:rsid w:val="00B11149"/>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semiHidden/>
    <w:unhideWhenUsed/>
    <w:qFormat/>
    <w:rsid w:val="00B11149"/>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semiHidden/>
    <w:unhideWhenUsed/>
    <w:qFormat/>
    <w:rsid w:val="00B11149"/>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semiHidden/>
    <w:unhideWhenUsed/>
    <w:qFormat/>
    <w:rsid w:val="000E39BF"/>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4D4984"/>
    <w:pPr>
      <w:keepNext/>
      <w:keepLines/>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455338"/>
    <w:pPr>
      <w:keepNext/>
      <w:keepLines/>
      <w:spacing w:before="40" w:after="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LabTitle">
    <w:name w:val="Lab Title"/>
    <w:basedOn w:val="Heading1"/>
    <w:next w:val="Normal"/>
    <w:qFormat/>
    <w:rsid w:val="002F2B27"/>
    <w:pPr>
      <w:spacing w:after="120"/>
    </w:pPr>
    <w:rPr>
      <w:color w:val="538135" w:themeColor="accent6" w:themeShade="BF"/>
      <w:sz w:val="56"/>
    </w:rPr>
  </w:style>
  <w:style w:type="paragraph" w:customStyle="1" w:styleId="ExerciseTitle">
    <w:name w:val="Exercise Title"/>
    <w:basedOn w:val="Heading2"/>
    <w:next w:val="Normal"/>
    <w:qFormat/>
    <w:rsid w:val="002F2B27"/>
    <w:pPr>
      <w:spacing w:after="120"/>
    </w:pPr>
    <w:rPr>
      <w:color w:val="C45911" w:themeColor="accent2" w:themeShade="BF"/>
      <w:sz w:val="40"/>
    </w:rPr>
  </w:style>
  <w:style w:type="paragraph" w:customStyle="1" w:styleId="TaskTitle">
    <w:name w:val="Task Title"/>
    <w:basedOn w:val="Heading3"/>
    <w:next w:val="Normal"/>
    <w:qFormat/>
    <w:rsid w:val="002F2B27"/>
    <w:pPr>
      <w:spacing w:after="120"/>
    </w:pPr>
    <w:rPr>
      <w:b/>
      <w:color w:val="2F5496" w:themeColor="accent5" w:themeShade="BF"/>
    </w:rPr>
  </w:style>
  <w:style w:type="character" w:customStyle="1" w:styleId="Heading1Char">
    <w:name w:val="Heading 1 Char"/>
    <w:basedOn w:val="DefaultParagraphFont"/>
    <w:link w:val="Heading1"/>
    <w:uiPriority w:val="9"/>
    <w:rsid w:val="00B11149"/>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semiHidden/>
    <w:rsid w:val="00B11149"/>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semiHidden/>
    <w:rsid w:val="00B11149"/>
    <w:rPr>
      <w:rFonts w:asciiTheme="majorHAnsi" w:eastAsiaTheme="majorEastAsia" w:hAnsiTheme="majorHAnsi" w:cstheme="majorBidi"/>
      <w:color w:val="1F4D78" w:themeColor="accent1" w:themeShade="7F"/>
      <w:sz w:val="24"/>
      <w:szCs w:val="24"/>
    </w:rPr>
  </w:style>
  <w:style w:type="paragraph" w:styleId="BalloonText">
    <w:name w:val="Balloon Text"/>
    <w:basedOn w:val="Normal"/>
    <w:link w:val="BalloonTextChar"/>
    <w:uiPriority w:val="99"/>
    <w:semiHidden/>
    <w:unhideWhenUsed/>
    <w:rsid w:val="005E2F22"/>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5E2F22"/>
    <w:rPr>
      <w:rFonts w:ascii="Segoe UI" w:hAnsi="Segoe UI" w:cs="Segoe UI"/>
      <w:sz w:val="18"/>
      <w:szCs w:val="18"/>
    </w:rPr>
  </w:style>
  <w:style w:type="table" w:styleId="TableGrid">
    <w:name w:val="Table Grid"/>
    <w:basedOn w:val="TableNormal"/>
    <w:uiPriority w:val="39"/>
    <w:rsid w:val="0099337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ow-ToHeader">
    <w:name w:val="How-To Header"/>
    <w:basedOn w:val="Heading4"/>
    <w:next w:val="ListParagraph"/>
    <w:qFormat/>
    <w:rsid w:val="00D92C55"/>
    <w:pPr>
      <w:ind w:left="288"/>
    </w:pPr>
    <w:rPr>
      <w:b/>
    </w:rPr>
  </w:style>
  <w:style w:type="paragraph" w:customStyle="1" w:styleId="Note">
    <w:name w:val="Note"/>
    <w:qFormat/>
    <w:rsid w:val="00077A12"/>
    <w:pPr>
      <w:ind w:left="720" w:hanging="360"/>
    </w:pPr>
    <w:rPr>
      <w:color w:val="000000"/>
    </w:rPr>
  </w:style>
  <w:style w:type="character" w:customStyle="1" w:styleId="Heading4Char">
    <w:name w:val="Heading 4 Char"/>
    <w:basedOn w:val="DefaultParagraphFont"/>
    <w:link w:val="Heading4"/>
    <w:uiPriority w:val="9"/>
    <w:semiHidden/>
    <w:rsid w:val="000E39BF"/>
    <w:rPr>
      <w:rFonts w:asciiTheme="majorHAnsi" w:eastAsiaTheme="majorEastAsia" w:hAnsiTheme="majorHAnsi" w:cstheme="majorBidi"/>
      <w:i/>
      <w:iCs/>
      <w:color w:val="2E74B5" w:themeColor="accent1" w:themeShade="BF"/>
    </w:rPr>
  </w:style>
  <w:style w:type="character" w:customStyle="1" w:styleId="Code">
    <w:name w:val="Code"/>
    <w:basedOn w:val="HTMLCode"/>
    <w:uiPriority w:val="1"/>
    <w:qFormat/>
    <w:rsid w:val="00FC109A"/>
    <w:rPr>
      <w:rFonts w:ascii="Courier New" w:hAnsi="Courier New" w:cs="Consolas"/>
      <w:sz w:val="20"/>
      <w:szCs w:val="20"/>
    </w:rPr>
  </w:style>
  <w:style w:type="character" w:styleId="HTMLCode">
    <w:name w:val="HTML Code"/>
    <w:basedOn w:val="DefaultParagraphFont"/>
    <w:uiPriority w:val="99"/>
    <w:unhideWhenUsed/>
    <w:rsid w:val="00066383"/>
    <w:rPr>
      <w:rFonts w:ascii="Consolas" w:hAnsi="Consolas" w:cs="Consolas"/>
      <w:sz w:val="20"/>
      <w:szCs w:val="20"/>
    </w:rPr>
  </w:style>
  <w:style w:type="character" w:styleId="CommentReference">
    <w:name w:val="annotation reference"/>
    <w:basedOn w:val="DefaultParagraphFont"/>
    <w:uiPriority w:val="99"/>
    <w:semiHidden/>
    <w:unhideWhenUsed/>
    <w:rsid w:val="003679CA"/>
    <w:rPr>
      <w:sz w:val="16"/>
      <w:szCs w:val="16"/>
    </w:rPr>
  </w:style>
  <w:style w:type="paragraph" w:styleId="CommentText">
    <w:name w:val="annotation text"/>
    <w:basedOn w:val="Normal"/>
    <w:link w:val="CommentTextChar"/>
    <w:uiPriority w:val="99"/>
    <w:semiHidden/>
    <w:unhideWhenUsed/>
    <w:rsid w:val="003679CA"/>
    <w:pPr>
      <w:spacing w:line="240" w:lineRule="auto"/>
    </w:pPr>
    <w:rPr>
      <w:sz w:val="20"/>
      <w:szCs w:val="20"/>
    </w:rPr>
  </w:style>
  <w:style w:type="character" w:customStyle="1" w:styleId="CommentTextChar">
    <w:name w:val="Comment Text Char"/>
    <w:basedOn w:val="DefaultParagraphFont"/>
    <w:link w:val="CommentText"/>
    <w:uiPriority w:val="99"/>
    <w:semiHidden/>
    <w:rsid w:val="003679CA"/>
    <w:rPr>
      <w:sz w:val="20"/>
      <w:szCs w:val="20"/>
    </w:rPr>
  </w:style>
  <w:style w:type="paragraph" w:styleId="CommentSubject">
    <w:name w:val="annotation subject"/>
    <w:basedOn w:val="CommentText"/>
    <w:next w:val="CommentText"/>
    <w:link w:val="CommentSubjectChar"/>
    <w:uiPriority w:val="99"/>
    <w:semiHidden/>
    <w:unhideWhenUsed/>
    <w:rsid w:val="003679CA"/>
    <w:rPr>
      <w:b/>
      <w:bCs/>
    </w:rPr>
  </w:style>
  <w:style w:type="character" w:customStyle="1" w:styleId="CommentSubjectChar">
    <w:name w:val="Comment Subject Char"/>
    <w:basedOn w:val="CommentTextChar"/>
    <w:link w:val="CommentSubject"/>
    <w:uiPriority w:val="99"/>
    <w:semiHidden/>
    <w:rsid w:val="003679CA"/>
    <w:rPr>
      <w:b/>
      <w:bCs/>
      <w:sz w:val="20"/>
      <w:szCs w:val="20"/>
    </w:rPr>
  </w:style>
  <w:style w:type="paragraph" w:styleId="ListParagraph">
    <w:name w:val="List Paragraph"/>
    <w:basedOn w:val="Normal"/>
    <w:uiPriority w:val="34"/>
    <w:qFormat/>
    <w:rsid w:val="00997641"/>
    <w:pPr>
      <w:ind w:left="720"/>
      <w:contextualSpacing/>
    </w:pPr>
  </w:style>
  <w:style w:type="character" w:styleId="PlaceholderText">
    <w:name w:val="Placeholder Text"/>
    <w:basedOn w:val="DefaultParagraphFont"/>
    <w:uiPriority w:val="99"/>
    <w:semiHidden/>
    <w:rsid w:val="004D4984"/>
    <w:rPr>
      <w:color w:val="808080"/>
    </w:rPr>
  </w:style>
  <w:style w:type="paragraph" w:customStyle="1" w:styleId="ExerciseResults">
    <w:name w:val="Exercise Results"/>
    <w:basedOn w:val="Heading5"/>
    <w:next w:val="Normal"/>
    <w:qFormat/>
    <w:rsid w:val="002213D5"/>
    <w:rPr>
      <w:color w:val="C45911" w:themeColor="accent2" w:themeShade="BF"/>
      <w:sz w:val="28"/>
    </w:rPr>
  </w:style>
  <w:style w:type="character" w:customStyle="1" w:styleId="Heading5Char">
    <w:name w:val="Heading 5 Char"/>
    <w:basedOn w:val="DefaultParagraphFont"/>
    <w:link w:val="Heading5"/>
    <w:uiPriority w:val="9"/>
    <w:semiHidden/>
    <w:rsid w:val="004D4984"/>
    <w:rPr>
      <w:rFonts w:asciiTheme="majorHAnsi" w:eastAsiaTheme="majorEastAsia" w:hAnsiTheme="majorHAnsi" w:cstheme="majorBidi"/>
      <w:color w:val="2E74B5" w:themeColor="accent1" w:themeShade="BF"/>
    </w:rPr>
  </w:style>
  <w:style w:type="paragraph" w:customStyle="1" w:styleId="Labresults">
    <w:name w:val="Lab results"/>
    <w:basedOn w:val="Heading6"/>
    <w:next w:val="Normal"/>
    <w:qFormat/>
    <w:rsid w:val="00455338"/>
    <w:rPr>
      <w:color w:val="538135" w:themeColor="accent6" w:themeShade="BF"/>
      <w:sz w:val="28"/>
    </w:rPr>
  </w:style>
  <w:style w:type="character" w:customStyle="1" w:styleId="Heading6Char">
    <w:name w:val="Heading 6 Char"/>
    <w:basedOn w:val="DefaultParagraphFont"/>
    <w:link w:val="Heading6"/>
    <w:uiPriority w:val="9"/>
    <w:semiHidden/>
    <w:rsid w:val="00455338"/>
    <w:rPr>
      <w:rFonts w:asciiTheme="majorHAnsi" w:eastAsiaTheme="majorEastAsia" w:hAnsiTheme="majorHAnsi" w:cstheme="majorBidi"/>
      <w:color w:val="1F4D78" w:themeColor="accent1" w:themeShade="7F"/>
    </w:rPr>
  </w:style>
  <w:style w:type="paragraph" w:customStyle="1" w:styleId="ActionTitle">
    <w:name w:val="Action Title"/>
    <w:basedOn w:val="Heading3"/>
    <w:next w:val="Normal"/>
    <w:rsid w:val="00E14AE7"/>
    <w:pPr>
      <w:spacing w:after="120"/>
    </w:pPr>
    <w:rPr>
      <w:b/>
      <w:color w:val="2F5496" w:themeColor="accent5" w:themeShade="BF"/>
    </w:rPr>
  </w:style>
  <w:style w:type="character" w:styleId="Hyperlink">
    <w:name w:val="Hyperlink"/>
    <w:basedOn w:val="DefaultParagraphFont"/>
    <w:uiPriority w:val="99"/>
    <w:unhideWhenUsed/>
    <w:rsid w:val="009734B5"/>
    <w:rPr>
      <w:color w:val="0563C1" w:themeColor="hyperlink"/>
      <w:u w:val="single"/>
    </w:rPr>
  </w:style>
  <w:style w:type="character" w:styleId="UnresolvedMention">
    <w:name w:val="Unresolved Mention"/>
    <w:basedOn w:val="DefaultParagraphFont"/>
    <w:uiPriority w:val="99"/>
    <w:semiHidden/>
    <w:unhideWhenUsed/>
    <w:rsid w:val="009734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customXml" Target="../customXml/item3.xml"/><Relationship Id="rId21" Type="http://schemas.openxmlformats.org/officeDocument/2006/relationships/image" Target="media/image13.png"/><Relationship Id="rId7"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3.png"/><Relationship Id="rId24" Type="http://schemas.openxmlformats.org/officeDocument/2006/relationships/image" Target="media/image16.png"/><Relationship Id="rId32" Type="http://schemas.microsoft.com/office/2011/relationships/people" Target="people.xml"/><Relationship Id="rId5" Type="http://schemas.openxmlformats.org/officeDocument/2006/relationships/numbering" Target="numbering.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chris\Documents\GKN\Development%20GKN%20projects%20with%20Lisa\Python%205%20day%20DW%20class\Blueprint\Challenge%20Lab%20Template.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B2EE44EEE2AAD6479A62C994B4608632" ma:contentTypeVersion="" ma:contentTypeDescription="Create a new document." ma:contentTypeScope="" ma:versionID="ce5bc175fa74c1a22c35145ba30641ce">
  <xsd:schema xmlns:xsd="http://www.w3.org/2001/XMLSchema" xmlns:xs="http://www.w3.org/2001/XMLSchema" xmlns:p="http://schemas.microsoft.com/office/2006/metadata/properties" xmlns:ns2="AB10C9F6-4A35-4813-B118-D9D1A4D83C8E" targetNamespace="http://schemas.microsoft.com/office/2006/metadata/properties" ma:root="true" ma:fieldsID="4aa6c9ac8ab68477c5d0cc10f0ed13c1" ns2:_="">
    <xsd:import namespace="AB10C9F6-4A35-4813-B118-D9D1A4D83C8E"/>
    <xsd:element name="properties">
      <xsd:complexType>
        <xsd:sequence>
          <xsd:element name="documentManagement">
            <xsd:complexType>
              <xsd:all>
                <xsd:element ref="ns2:_x002d__x003e_" minOccurs="0"/>
                <xsd:element ref="ns2:Archive" minOccurs="0"/>
                <xsd:element ref="ns2:Description0"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B10C9F6-4A35-4813-B118-D9D1A4D83C8E" elementFormDefault="qualified">
    <xsd:import namespace="http://schemas.microsoft.com/office/2006/documentManagement/types"/>
    <xsd:import namespace="http://schemas.microsoft.com/office/infopath/2007/PartnerControls"/>
    <xsd:element name="_x002d__x003e_" ma:index="8" nillable="true" ma:displayName="-&gt;" ma:format="Dropdown" ma:internalName="_x002d__x003e_">
      <xsd:simpleType>
        <xsd:restriction base="dms:Choice">
          <xsd:enumeration value="blueprinting files"/>
          <xsd:enumeration value="content development"/>
          <xsd:enumeration value="lab guide"/>
          <xsd:enumeration value="project files"/>
          <xsd:enumeration value="references"/>
          <xsd:enumeration value="review documents"/>
          <xsd:enumeration value="slides"/>
          <xsd:enumeration value="structured outlines"/>
          <xsd:enumeration value="student guide"/>
          <xsd:enumeration value="studio"/>
          <xsd:enumeration value="video processing"/>
        </xsd:restriction>
      </xsd:simpleType>
    </xsd:element>
    <xsd:element name="Archive" ma:index="9" nillable="true" ma:displayName="Archive" ma:format="Dropdown" ma:internalName="Archive">
      <xsd:simpleType>
        <xsd:restriction base="dms:Choice">
          <xsd:enumeration value="Yes"/>
          <xsd:enumeration value="No"/>
        </xsd:restriction>
      </xsd:simpleType>
    </xsd:element>
    <xsd:element name="Description0" ma:index="10" nillable="true" ma:displayName="Description" ma:internalName="Description0">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Description0 xmlns="AB10C9F6-4A35-4813-B118-D9D1A4D83C8E" xsi:nil="true"/>
    <Archive xmlns="AB10C9F6-4A35-4813-B118-D9D1A4D83C8E">false</Archive>
    <_x002d__x003e_ xmlns="AB10C9F6-4A35-4813-B118-D9D1A4D83C8E">content development</_x002d__x003e_>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536CEB-29EC-4FD8-9C14-7F926725DD03}">
  <ds:schemaRefs>
    <ds:schemaRef ds:uri="http://schemas.microsoft.com/sharepoint/v3/contenttype/forms"/>
  </ds:schemaRefs>
</ds:datastoreItem>
</file>

<file path=customXml/itemProps2.xml><?xml version="1.0" encoding="utf-8"?>
<ds:datastoreItem xmlns:ds="http://schemas.openxmlformats.org/officeDocument/2006/customXml" ds:itemID="{06CC84B5-5E67-4FD1-A378-B546FC4E36F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B10C9F6-4A35-4813-B118-D9D1A4D83C8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34F4585C-BE50-4AEA-BEB2-8941D3AE3DAA}">
  <ds:schemaRefs>
    <ds:schemaRef ds:uri="http://schemas.microsoft.com/office/2006/metadata/properties"/>
    <ds:schemaRef ds:uri="http://schemas.microsoft.com/office/infopath/2007/PartnerControls"/>
    <ds:schemaRef ds:uri="AB10C9F6-4A35-4813-B118-D9D1A4D83C8E"/>
  </ds:schemaRefs>
</ds:datastoreItem>
</file>

<file path=customXml/itemProps4.xml><?xml version="1.0" encoding="utf-8"?>
<ds:datastoreItem xmlns:ds="http://schemas.openxmlformats.org/officeDocument/2006/customXml" ds:itemID="{5F725863-E6DA-4BA7-B6D6-6462D1BBB6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Challenge Lab Template</Template>
  <TotalTime>0</TotalTime>
  <Pages>4</Pages>
  <Words>1234</Words>
  <Characters>7037</Characters>
  <Application>Microsoft Office Word</Application>
  <DocSecurity>0</DocSecurity>
  <Lines>58</Lines>
  <Paragraphs>16</Paragraphs>
  <ScaleCrop>false</ScaleCrop>
  <HeadingPairs>
    <vt:vector size="2" baseType="variant">
      <vt:variant>
        <vt:lpstr>Title</vt:lpstr>
      </vt:variant>
      <vt:variant>
        <vt:i4>1</vt:i4>
      </vt:variant>
    </vt:vector>
  </HeadingPairs>
  <TitlesOfParts>
    <vt:vector size="1" baseType="lpstr">
      <vt:lpstr/>
    </vt:vector>
  </TitlesOfParts>
  <Company>Global Knowledge</Company>
  <LinksUpToDate>false</LinksUpToDate>
  <CharactersWithSpaces>8255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Chris Olsen</dc:creator>
  <cp:keywords/>
  <dc:description/>
  <cp:lastModifiedBy>Chris Olsen</cp:lastModifiedBy>
  <cp:revision>2</cp:revision>
  <cp:lastPrinted>2016-09-29T17:11:00Z</cp:lastPrinted>
  <dcterms:created xsi:type="dcterms:W3CDTF">2018-09-28T13:35:00Z</dcterms:created>
  <dcterms:modified xsi:type="dcterms:W3CDTF">2018-09-28T13:35:00Z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0x010100B2EE44EEE2AAD6479A62C994B4608632</vt:lpwstr>
  </property>
</Properties>
</file>